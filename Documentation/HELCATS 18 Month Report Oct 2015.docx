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CEEC6" w14:textId="77777777" w:rsidR="00E86DD2" w:rsidRDefault="00E86DD2" w:rsidP="00284328"/>
    <w:tbl>
      <w:tblPr>
        <w:tblStyle w:val="TableGrid"/>
        <w:tblW w:w="0" w:type="auto"/>
        <w:jc w:val="center"/>
        <w:tblInd w:w="45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9"/>
        <w:gridCol w:w="5296"/>
      </w:tblGrid>
      <w:tr w:rsidR="00DE39C1" w:rsidRPr="001C0F22" w14:paraId="6CFC6CB4" w14:textId="77777777" w:rsidTr="00284328">
        <w:trPr>
          <w:trHeight w:val="257"/>
          <w:jc w:val="center"/>
        </w:trPr>
        <w:tc>
          <w:tcPr>
            <w:tcW w:w="2199" w:type="dxa"/>
          </w:tcPr>
          <w:p w14:paraId="6560FDB7" w14:textId="77777777" w:rsidR="00DE39C1" w:rsidRPr="001C0F22" w:rsidRDefault="00DE39C1" w:rsidP="000360AA">
            <w:pPr>
              <w:jc w:val="left"/>
              <w:rPr>
                <w:i/>
                <w:sz w:val="24"/>
              </w:rPr>
            </w:pPr>
          </w:p>
        </w:tc>
        <w:tc>
          <w:tcPr>
            <w:tcW w:w="5296" w:type="dxa"/>
          </w:tcPr>
          <w:p w14:paraId="54F242E0" w14:textId="77777777" w:rsidR="00DE39C1" w:rsidRDefault="00DE39C1" w:rsidP="000360AA">
            <w:pPr>
              <w:jc w:val="left"/>
              <w:rPr>
                <w:b/>
                <w:sz w:val="24"/>
              </w:rPr>
            </w:pPr>
          </w:p>
        </w:tc>
      </w:tr>
      <w:tr w:rsidR="000360AA" w:rsidRPr="001C0F22" w14:paraId="705841B1" w14:textId="77777777" w:rsidTr="00284328">
        <w:trPr>
          <w:trHeight w:val="257"/>
          <w:jc w:val="center"/>
        </w:trPr>
        <w:tc>
          <w:tcPr>
            <w:tcW w:w="2199" w:type="dxa"/>
          </w:tcPr>
          <w:p w14:paraId="2AE333B9" w14:textId="77777777" w:rsidR="000360AA" w:rsidRPr="001C0F22" w:rsidRDefault="000360AA" w:rsidP="000360AA">
            <w:pPr>
              <w:jc w:val="left"/>
              <w:rPr>
                <w:i/>
                <w:sz w:val="24"/>
              </w:rPr>
            </w:pPr>
            <w:r w:rsidRPr="001C0F22">
              <w:rPr>
                <w:i/>
                <w:sz w:val="24"/>
              </w:rPr>
              <w:t>Title:</w:t>
            </w:r>
          </w:p>
        </w:tc>
        <w:sdt>
          <w:sdtPr>
            <w:rPr>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296" w:type="dxa"/>
              </w:tcPr>
              <w:p w14:paraId="6943FD45" w14:textId="77777777" w:rsidR="000360AA" w:rsidRPr="00AE50F6" w:rsidRDefault="00C44683" w:rsidP="004A128D">
                <w:pPr>
                  <w:jc w:val="left"/>
                  <w:rPr>
                    <w:b/>
                    <w:sz w:val="24"/>
                  </w:rPr>
                </w:pPr>
                <w:del w:id="0" w:author="qzs00392" w:date="2015-10-14T11:44:00Z">
                  <w:r w:rsidDel="00A65FE5">
                    <w:rPr>
                      <w:b/>
                      <w:sz w:val="24"/>
                    </w:rPr>
                    <w:delText>HELCATS First Annual Report           May 2015</w:delText>
                  </w:r>
                </w:del>
                <w:ins w:id="1" w:author="qzs00392" w:date="2015-10-14T11:44:00Z">
                  <w:r w:rsidR="00A65FE5">
                    <w:rPr>
                      <w:b/>
                      <w:sz w:val="24"/>
                    </w:rPr>
                    <w:t>HELCATS 18 Month Report Oct 2015</w:t>
                  </w:r>
                </w:ins>
              </w:p>
            </w:tc>
          </w:sdtContent>
        </w:sdt>
      </w:tr>
      <w:tr w:rsidR="000360AA" w:rsidRPr="001C0F22" w14:paraId="6DA838AB" w14:textId="77777777" w:rsidTr="00284328">
        <w:trPr>
          <w:trHeight w:val="257"/>
          <w:jc w:val="center"/>
        </w:trPr>
        <w:tc>
          <w:tcPr>
            <w:tcW w:w="2199" w:type="dxa"/>
          </w:tcPr>
          <w:p w14:paraId="04DD0649" w14:textId="77777777" w:rsidR="000360AA" w:rsidRPr="001C0F22" w:rsidRDefault="000360AA" w:rsidP="00E943DC">
            <w:pPr>
              <w:jc w:val="left"/>
              <w:rPr>
                <w:i/>
                <w:sz w:val="24"/>
              </w:rPr>
            </w:pPr>
            <w:r w:rsidRPr="001C0F22">
              <w:rPr>
                <w:i/>
                <w:sz w:val="24"/>
              </w:rPr>
              <w:t xml:space="preserve">Document </w:t>
            </w:r>
            <w:r w:rsidR="00E943DC">
              <w:rPr>
                <w:i/>
                <w:sz w:val="24"/>
              </w:rPr>
              <w:t>Number</w:t>
            </w:r>
            <w:r w:rsidRPr="001C0F22">
              <w:rPr>
                <w:i/>
                <w:sz w:val="24"/>
              </w:rPr>
              <w:t>:</w:t>
            </w:r>
          </w:p>
        </w:tc>
        <w:tc>
          <w:tcPr>
            <w:tcW w:w="5296" w:type="dxa"/>
          </w:tcPr>
          <w:p w14:paraId="2E46D00C" w14:textId="77777777" w:rsidR="000360AA" w:rsidRPr="00AE50F6" w:rsidRDefault="00A65FE5" w:rsidP="004A128D">
            <w:pPr>
              <w:jc w:val="left"/>
              <w:rPr>
                <w:b/>
                <w:sz w:val="24"/>
              </w:rPr>
            </w:pPr>
            <w:sdt>
              <w:sdtPr>
                <w:rPr>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Content>
                <w:del w:id="2" w:author="qzs00392" w:date="2015-10-14T11:45:00Z">
                  <w:r w:rsidRPr="00F27AE4" w:rsidDel="00A65FE5">
                    <w:rPr>
                      <w:b/>
                      <w:sz w:val="24"/>
                    </w:rPr>
                    <w:delText>HELCATS_STFC_D1_4_1</w:delText>
                  </w:r>
                </w:del>
                <w:ins w:id="3" w:author="qzs00392" w:date="2015-10-14T11:45:00Z">
                  <w:r>
                    <w:rPr>
                      <w:b/>
                      <w:sz w:val="24"/>
                    </w:rPr>
                    <w:t>HELCATS_STFC_D1_5_1</w:t>
                  </w:r>
                </w:ins>
              </w:sdtContent>
            </w:sdt>
          </w:p>
        </w:tc>
      </w:tr>
      <w:tr w:rsidR="00DE39C1" w:rsidRPr="001C0F22" w14:paraId="61B05928" w14:textId="77777777" w:rsidTr="00284328">
        <w:trPr>
          <w:trHeight w:val="257"/>
          <w:jc w:val="center"/>
        </w:trPr>
        <w:tc>
          <w:tcPr>
            <w:tcW w:w="2199" w:type="dxa"/>
          </w:tcPr>
          <w:p w14:paraId="6992EFEE" w14:textId="77777777" w:rsidR="00DE39C1" w:rsidRPr="001C0F22" w:rsidRDefault="00DE39C1" w:rsidP="00E943DC">
            <w:pPr>
              <w:jc w:val="left"/>
              <w:rPr>
                <w:i/>
                <w:sz w:val="24"/>
              </w:rPr>
            </w:pPr>
            <w:r>
              <w:rPr>
                <w:i/>
                <w:sz w:val="24"/>
              </w:rPr>
              <w:t>Project Deliverable:</w:t>
            </w:r>
          </w:p>
        </w:tc>
        <w:tc>
          <w:tcPr>
            <w:tcW w:w="5296" w:type="dxa"/>
          </w:tcPr>
          <w:p w14:paraId="450B6862" w14:textId="77777777" w:rsidR="00DE39C1" w:rsidRPr="00AE50F6" w:rsidRDefault="00ED597C" w:rsidP="00447F58">
            <w:pPr>
              <w:jc w:val="left"/>
              <w:rPr>
                <w:b/>
                <w:sz w:val="24"/>
              </w:rPr>
            </w:pPr>
            <w:r w:rsidRPr="00ED597C">
              <w:rPr>
                <w:b/>
                <w:sz w:val="24"/>
              </w:rPr>
              <w:t>D1.</w:t>
            </w:r>
            <w:ins w:id="4" w:author="qzs00392" w:date="2015-10-14T11:45:00Z">
              <w:r w:rsidR="00A65FE5">
                <w:rPr>
                  <w:b/>
                  <w:sz w:val="24"/>
                </w:rPr>
                <w:t>5</w:t>
              </w:r>
            </w:ins>
            <w:del w:id="5" w:author="qzs00392" w:date="2015-10-14T11:45:00Z">
              <w:r w:rsidRPr="00ED597C" w:rsidDel="00A65FE5">
                <w:rPr>
                  <w:b/>
                  <w:sz w:val="24"/>
                </w:rPr>
                <w:delText>4</w:delText>
              </w:r>
            </w:del>
          </w:p>
        </w:tc>
      </w:tr>
      <w:tr w:rsidR="00E943DC" w:rsidRPr="001C0F22" w14:paraId="3E165FB1" w14:textId="77777777" w:rsidTr="00284328">
        <w:trPr>
          <w:trHeight w:val="257"/>
          <w:jc w:val="center"/>
        </w:trPr>
        <w:tc>
          <w:tcPr>
            <w:tcW w:w="2199" w:type="dxa"/>
          </w:tcPr>
          <w:p w14:paraId="45594067" w14:textId="77777777" w:rsidR="00E943DC" w:rsidRPr="001C0F22" w:rsidRDefault="00E943DC" w:rsidP="00E943DC">
            <w:pPr>
              <w:jc w:val="left"/>
              <w:rPr>
                <w:i/>
                <w:sz w:val="24"/>
              </w:rPr>
            </w:pPr>
            <w:r>
              <w:rPr>
                <w:i/>
                <w:sz w:val="24"/>
              </w:rPr>
              <w:t>Release</w:t>
            </w:r>
            <w:r w:rsidR="00DE39C1">
              <w:rPr>
                <w:i/>
                <w:sz w:val="24"/>
              </w:rPr>
              <w:t>/Date</w:t>
            </w:r>
          </w:p>
        </w:tc>
        <w:tc>
          <w:tcPr>
            <w:tcW w:w="5296" w:type="dxa"/>
          </w:tcPr>
          <w:p w14:paraId="0C088657" w14:textId="77777777" w:rsidR="00E943DC" w:rsidRPr="00AE50F6" w:rsidRDefault="009950E9" w:rsidP="00A65FE5">
            <w:pPr>
              <w:jc w:val="left"/>
              <w:rPr>
                <w:b/>
                <w:sz w:val="24"/>
              </w:rPr>
            </w:pPr>
            <w:sdt>
              <w:sdtPr>
                <w:rPr>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EndPr/>
              <w:sdtContent>
                <w:del w:id="6" w:author="qzs00392" w:date="2015-10-14T11:45:00Z">
                  <w:r w:rsidR="00F27AE4" w:rsidDel="00A65FE5">
                    <w:rPr>
                      <w:b/>
                      <w:sz w:val="24"/>
                    </w:rPr>
                    <w:delText>Version</w:delText>
                  </w:r>
                  <w:r w:rsidR="00DE39C1" w:rsidRPr="00AE50F6" w:rsidDel="00A65FE5">
                    <w:rPr>
                      <w:b/>
                      <w:sz w:val="24"/>
                    </w:rPr>
                    <w:delText>: 1.0</w:delText>
                  </w:r>
                </w:del>
                <w:ins w:id="7" w:author="qzs00392" w:date="2015-10-14T11:45:00Z">
                  <w:r w:rsidR="00A65FE5">
                    <w:rPr>
                      <w:b/>
                      <w:sz w:val="24"/>
                    </w:rPr>
                    <w:t>Version: 0.1</w:t>
                  </w:r>
                </w:ins>
              </w:sdtContent>
            </w:sdt>
            <w:proofErr w:type="gramStart"/>
            <w:r w:rsidR="00DE39C1" w:rsidRPr="00AE50F6">
              <w:rPr>
                <w:b/>
                <w:sz w:val="24"/>
              </w:rPr>
              <w:t xml:space="preserve">    </w:t>
            </w:r>
            <w:proofErr w:type="gramEnd"/>
            <w:sdt>
              <w:sdtPr>
                <w:rPr>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10-01T00:00:00Z">
                  <w:dateFormat w:val="yyyy-MM-dd"/>
                  <w:lid w:val="en-GB"/>
                  <w:storeMappedDataAs w:val="dateTime"/>
                  <w:calendar w:val="gregorian"/>
                </w:date>
              </w:sdtPr>
              <w:sdtContent>
                <w:del w:id="8" w:author="qzs00392" w:date="2015-10-14T11:45:00Z">
                  <w:r w:rsidR="00A65FE5" w:rsidDel="00A65FE5">
                    <w:rPr>
                      <w:b/>
                      <w:sz w:val="24"/>
                    </w:rPr>
                    <w:delText>2015-05-05</w:delText>
                  </w:r>
                </w:del>
                <w:ins w:id="9" w:author="qzs00392" w:date="2015-10-14T11:45:00Z">
                  <w:r w:rsidR="00A65FE5">
                    <w:rPr>
                      <w:b/>
                      <w:sz w:val="24"/>
                    </w:rPr>
                    <w:t>2015-10-01</w:t>
                  </w:r>
                </w:ins>
              </w:sdtContent>
            </w:sdt>
          </w:p>
        </w:tc>
      </w:tr>
      <w:tr w:rsidR="001C0F22" w:rsidRPr="001C0F22" w14:paraId="765941FA" w14:textId="77777777" w:rsidTr="00284328">
        <w:trPr>
          <w:trHeight w:val="257"/>
          <w:jc w:val="center"/>
        </w:trPr>
        <w:tc>
          <w:tcPr>
            <w:tcW w:w="7495" w:type="dxa"/>
            <w:gridSpan w:val="2"/>
          </w:tcPr>
          <w:p w14:paraId="7B61E9F4" w14:textId="77777777" w:rsidR="001C0F22" w:rsidRPr="00AE50F6" w:rsidRDefault="001C0F22" w:rsidP="000360AA">
            <w:pPr>
              <w:jc w:val="left"/>
              <w:rPr>
                <w:b/>
                <w:i/>
                <w:sz w:val="24"/>
              </w:rPr>
            </w:pPr>
          </w:p>
        </w:tc>
      </w:tr>
      <w:tr w:rsidR="001C0F22" w:rsidRPr="001C0F22" w14:paraId="5D98136D" w14:textId="77777777" w:rsidTr="00284328">
        <w:trPr>
          <w:trHeight w:val="257"/>
          <w:jc w:val="center"/>
        </w:trPr>
        <w:tc>
          <w:tcPr>
            <w:tcW w:w="2199" w:type="dxa"/>
          </w:tcPr>
          <w:p w14:paraId="59451C43" w14:textId="77777777" w:rsidR="001C0F22" w:rsidRPr="001C0F22" w:rsidRDefault="00284328" w:rsidP="000360AA">
            <w:pPr>
              <w:jc w:val="left"/>
              <w:rPr>
                <w:i/>
                <w:sz w:val="24"/>
              </w:rPr>
            </w:pPr>
            <w:r>
              <w:rPr>
                <w:i/>
                <w:sz w:val="24"/>
              </w:rPr>
              <w:t>Editor</w:t>
            </w:r>
            <w:r w:rsidR="001C0F22" w:rsidRPr="001C0F22">
              <w:rPr>
                <w:i/>
                <w:sz w:val="24"/>
              </w:rPr>
              <w:t>:</w:t>
            </w:r>
          </w:p>
        </w:tc>
        <w:sdt>
          <w:sdtPr>
            <w:rPr>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Content>
            <w:tc>
              <w:tcPr>
                <w:tcW w:w="5296" w:type="dxa"/>
              </w:tcPr>
              <w:p w14:paraId="4B5A2DB3" w14:textId="77777777" w:rsidR="001C0F22" w:rsidRPr="00AE50F6" w:rsidRDefault="00A65FE5" w:rsidP="000360AA">
                <w:pPr>
                  <w:jc w:val="left"/>
                  <w:rPr>
                    <w:b/>
                    <w:sz w:val="24"/>
                  </w:rPr>
                </w:pPr>
                <w:del w:id="10" w:author="qzs00392" w:date="2015-10-14T11:45:00Z">
                  <w:r w:rsidDel="00A65FE5">
                    <w:rPr>
                      <w:b/>
                      <w:sz w:val="24"/>
                    </w:rPr>
                    <w:delText>Richard Harrison &amp; Jackie Davies</w:delText>
                  </w:r>
                </w:del>
                <w:ins w:id="11" w:author="qzs00392" w:date="2015-10-14T11:45:00Z">
                  <w:r>
                    <w:rPr>
                      <w:b/>
                      <w:sz w:val="24"/>
                    </w:rPr>
                    <w:t>Richard Harrison, Jackie Davies, Jason Byrne</w:t>
                  </w:r>
                </w:ins>
              </w:p>
            </w:tc>
          </w:sdtContent>
        </w:sdt>
      </w:tr>
      <w:tr w:rsidR="000360AA" w:rsidRPr="001C0F22" w14:paraId="01A97DA4" w14:textId="77777777" w:rsidTr="00284328">
        <w:trPr>
          <w:trHeight w:val="243"/>
          <w:jc w:val="center"/>
        </w:trPr>
        <w:tc>
          <w:tcPr>
            <w:tcW w:w="2199" w:type="dxa"/>
          </w:tcPr>
          <w:p w14:paraId="2E2E2FEA" w14:textId="77777777" w:rsidR="000360AA" w:rsidRPr="001C0F22" w:rsidRDefault="000360AA" w:rsidP="000360AA">
            <w:pPr>
              <w:jc w:val="left"/>
              <w:rPr>
                <w:i/>
                <w:sz w:val="24"/>
              </w:rPr>
            </w:pPr>
            <w:r w:rsidRPr="001C0F22">
              <w:rPr>
                <w:i/>
                <w:sz w:val="24"/>
              </w:rPr>
              <w:t>Contributors:</w:t>
            </w:r>
          </w:p>
        </w:tc>
        <w:tc>
          <w:tcPr>
            <w:tcW w:w="5296" w:type="dxa"/>
          </w:tcPr>
          <w:p w14:paraId="3CF0EC64" w14:textId="77777777" w:rsidR="001C0F22" w:rsidRPr="00AE50F6" w:rsidRDefault="004A128D" w:rsidP="00447F58">
            <w:pPr>
              <w:jc w:val="left"/>
              <w:rPr>
                <w:b/>
                <w:sz w:val="24"/>
              </w:rPr>
            </w:pPr>
            <w:r>
              <w:rPr>
                <w:b/>
                <w:sz w:val="24"/>
              </w:rPr>
              <w:t>HELCATS Consortium</w:t>
            </w:r>
          </w:p>
        </w:tc>
      </w:tr>
      <w:tr w:rsidR="001C0F22" w:rsidRPr="001C0F22" w14:paraId="3299B999" w14:textId="77777777" w:rsidTr="00284328">
        <w:trPr>
          <w:trHeight w:val="243"/>
          <w:jc w:val="center"/>
        </w:trPr>
        <w:tc>
          <w:tcPr>
            <w:tcW w:w="7495" w:type="dxa"/>
            <w:gridSpan w:val="2"/>
          </w:tcPr>
          <w:p w14:paraId="5E45B0BA" w14:textId="77777777" w:rsidR="001C0F22" w:rsidRPr="00AE50F6" w:rsidRDefault="001C0F22" w:rsidP="000360AA">
            <w:pPr>
              <w:jc w:val="left"/>
              <w:rPr>
                <w:b/>
                <w:i/>
                <w:sz w:val="24"/>
              </w:rPr>
            </w:pPr>
          </w:p>
        </w:tc>
      </w:tr>
      <w:tr w:rsidR="000360AA" w:rsidRPr="001C0F22" w14:paraId="1D8B87B9" w14:textId="77777777" w:rsidTr="00284328">
        <w:trPr>
          <w:trHeight w:val="257"/>
          <w:jc w:val="center"/>
        </w:trPr>
        <w:tc>
          <w:tcPr>
            <w:tcW w:w="2199" w:type="dxa"/>
          </w:tcPr>
          <w:p w14:paraId="4E71E258" w14:textId="77777777" w:rsidR="000360AA" w:rsidRPr="001C0F22" w:rsidRDefault="000360AA" w:rsidP="000360AA">
            <w:pPr>
              <w:jc w:val="left"/>
              <w:rPr>
                <w:i/>
                <w:sz w:val="24"/>
              </w:rPr>
            </w:pPr>
            <w:r w:rsidRPr="001C0F22">
              <w:rPr>
                <w:i/>
                <w:sz w:val="24"/>
              </w:rPr>
              <w:t>Reviewed By:</w:t>
            </w:r>
          </w:p>
        </w:tc>
        <w:tc>
          <w:tcPr>
            <w:tcW w:w="5296" w:type="dxa"/>
          </w:tcPr>
          <w:p w14:paraId="020539EA" w14:textId="77777777" w:rsidR="000360AA" w:rsidRPr="00AE50F6" w:rsidRDefault="004025B2" w:rsidP="000360AA">
            <w:pPr>
              <w:jc w:val="left"/>
              <w:rPr>
                <w:b/>
                <w:sz w:val="24"/>
              </w:rPr>
            </w:pPr>
            <w:r>
              <w:rPr>
                <w:b/>
                <w:sz w:val="24"/>
              </w:rPr>
              <w:t>HELCATS Steering Committee</w:t>
            </w:r>
          </w:p>
        </w:tc>
      </w:tr>
      <w:tr w:rsidR="000360AA" w:rsidRPr="001C0F22" w14:paraId="481979D8" w14:textId="77777777" w:rsidTr="00284328">
        <w:trPr>
          <w:trHeight w:val="257"/>
          <w:jc w:val="center"/>
        </w:trPr>
        <w:tc>
          <w:tcPr>
            <w:tcW w:w="2199" w:type="dxa"/>
          </w:tcPr>
          <w:p w14:paraId="0CE28327" w14:textId="77777777" w:rsidR="000360AA" w:rsidRPr="001C0F22" w:rsidRDefault="000360AA" w:rsidP="000360AA">
            <w:pPr>
              <w:jc w:val="left"/>
              <w:rPr>
                <w:i/>
                <w:sz w:val="24"/>
              </w:rPr>
            </w:pPr>
            <w:r w:rsidRPr="001C0F22">
              <w:rPr>
                <w:i/>
                <w:sz w:val="24"/>
              </w:rPr>
              <w:t>Distribution:</w:t>
            </w:r>
          </w:p>
        </w:tc>
        <w:tc>
          <w:tcPr>
            <w:tcW w:w="5296" w:type="dxa"/>
          </w:tcPr>
          <w:p w14:paraId="68CE2976" w14:textId="77777777" w:rsidR="000360AA" w:rsidRPr="00AE50F6" w:rsidRDefault="004025B2" w:rsidP="009F236C">
            <w:pPr>
              <w:jc w:val="left"/>
              <w:rPr>
                <w:b/>
                <w:sz w:val="24"/>
              </w:rPr>
            </w:pPr>
            <w:r>
              <w:rPr>
                <w:b/>
                <w:sz w:val="24"/>
              </w:rPr>
              <w:t xml:space="preserve">EU  &amp; </w:t>
            </w:r>
            <w:r w:rsidR="009F236C">
              <w:rPr>
                <w:b/>
                <w:sz w:val="24"/>
              </w:rPr>
              <w:t>PROJECT</w:t>
            </w:r>
          </w:p>
        </w:tc>
      </w:tr>
      <w:tr w:rsidR="00DE39C1" w:rsidRPr="001C0F22" w14:paraId="1ADB88FC" w14:textId="77777777" w:rsidTr="00284328">
        <w:trPr>
          <w:trHeight w:val="257"/>
          <w:jc w:val="center"/>
        </w:trPr>
        <w:tc>
          <w:tcPr>
            <w:tcW w:w="2199" w:type="dxa"/>
          </w:tcPr>
          <w:p w14:paraId="1464357A" w14:textId="77777777" w:rsidR="00DE39C1" w:rsidRPr="001C0F22" w:rsidRDefault="00DE39C1" w:rsidP="000360AA">
            <w:pPr>
              <w:jc w:val="left"/>
              <w:rPr>
                <w:i/>
                <w:sz w:val="24"/>
              </w:rPr>
            </w:pPr>
          </w:p>
        </w:tc>
        <w:tc>
          <w:tcPr>
            <w:tcW w:w="5296" w:type="dxa"/>
          </w:tcPr>
          <w:p w14:paraId="63645346" w14:textId="77777777" w:rsidR="00DE39C1" w:rsidRPr="001C0F22" w:rsidRDefault="00DE39C1" w:rsidP="000360AA">
            <w:pPr>
              <w:jc w:val="left"/>
              <w:rPr>
                <w:sz w:val="24"/>
              </w:rPr>
            </w:pPr>
          </w:p>
        </w:tc>
      </w:tr>
    </w:tbl>
    <w:p w14:paraId="7322FC3E" w14:textId="77777777" w:rsidR="00474644" w:rsidRDefault="00474644" w:rsidP="00E86DD2">
      <w:pPr>
        <w:jc w:val="center"/>
      </w:pPr>
    </w:p>
    <w:p w14:paraId="2033C86B" w14:textId="77777777" w:rsidR="00DE39C1" w:rsidRDefault="00DE39C1">
      <w:r>
        <w:br w:type="page"/>
      </w:r>
    </w:p>
    <w:p w14:paraId="7D9C67F1" w14:textId="77777777" w:rsidR="00DE39C1" w:rsidRDefault="00DE39C1" w:rsidP="00DE39C1">
      <w:r>
        <w:lastRenderedPageBreak/>
        <w:t>Document Information:</w:t>
      </w:r>
    </w:p>
    <w:p w14:paraId="744C75CB" w14:textId="77777777" w:rsidR="00447F58" w:rsidRPr="00170B77" w:rsidRDefault="00284328" w:rsidP="00170B77">
      <w:pPr>
        <w:pStyle w:val="Title"/>
      </w:pPr>
      <w:bookmarkStart w:id="12" w:name="_Toc393273365"/>
      <w:r w:rsidRPr="00170B77">
        <w:t>Revision History</w:t>
      </w:r>
      <w:bookmarkEnd w:id="12"/>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276"/>
        <w:gridCol w:w="3544"/>
        <w:gridCol w:w="3180"/>
      </w:tblGrid>
      <w:tr w:rsidR="00284328" w14:paraId="3455EB09" w14:textId="77777777" w:rsidTr="00F27A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44FE6A8" w14:textId="77777777" w:rsidR="00284328" w:rsidRDefault="00284328" w:rsidP="00284328">
            <w:pPr>
              <w:jc w:val="center"/>
            </w:pPr>
            <w:r>
              <w:t>Issue</w:t>
            </w:r>
          </w:p>
        </w:tc>
        <w:tc>
          <w:tcPr>
            <w:tcW w:w="1276" w:type="dxa"/>
          </w:tcPr>
          <w:p w14:paraId="785082E2" w14:textId="77777777"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Date</w:t>
            </w:r>
          </w:p>
        </w:tc>
        <w:tc>
          <w:tcPr>
            <w:tcW w:w="3544" w:type="dxa"/>
          </w:tcPr>
          <w:p w14:paraId="43BA1FB9" w14:textId="77777777"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Lead Author</w:t>
            </w:r>
          </w:p>
        </w:tc>
        <w:tc>
          <w:tcPr>
            <w:tcW w:w="3180" w:type="dxa"/>
          </w:tcPr>
          <w:p w14:paraId="565FCD5A" w14:textId="77777777" w:rsidR="00284328" w:rsidRDefault="00284328" w:rsidP="00284328">
            <w:pPr>
              <w:jc w:val="center"/>
              <w:cnfStyle w:val="100000000000" w:firstRow="1" w:lastRow="0" w:firstColumn="0" w:lastColumn="0" w:oddVBand="0" w:evenVBand="0" w:oddHBand="0" w:evenHBand="0" w:firstRowFirstColumn="0" w:firstRowLastColumn="0" w:lastRowFirstColumn="0" w:lastRowLastColumn="0"/>
            </w:pPr>
            <w:r>
              <w:t>Comments</w:t>
            </w:r>
          </w:p>
        </w:tc>
      </w:tr>
      <w:tr w:rsidR="00284328" w14:paraId="71C01562" w14:textId="77777777"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14:paraId="5F267CFA" w14:textId="77777777" w:rsidR="00284328" w:rsidRDefault="00DE39C1">
            <w:r>
              <w:t>1.0</w:t>
            </w:r>
          </w:p>
          <w:p w14:paraId="62957250" w14:textId="77777777" w:rsidR="00284328" w:rsidRDefault="00284328"/>
        </w:tc>
        <w:tc>
          <w:tcPr>
            <w:tcW w:w="1276" w:type="dxa"/>
            <w:tcBorders>
              <w:top w:val="none" w:sz="0" w:space="0" w:color="auto"/>
              <w:bottom w:val="none" w:sz="0" w:space="0" w:color="auto"/>
            </w:tcBorders>
          </w:tcPr>
          <w:p w14:paraId="1A4F4BB2" w14:textId="77777777" w:rsidR="00284328" w:rsidRDefault="00147FC7" w:rsidP="004A128D">
            <w:pPr>
              <w:cnfStyle w:val="000000100000" w:firstRow="0" w:lastRow="0" w:firstColumn="0" w:lastColumn="0" w:oddVBand="0" w:evenVBand="0" w:oddHBand="1" w:evenHBand="0" w:firstRowFirstColumn="0" w:firstRowLastColumn="0" w:lastRowFirstColumn="0" w:lastRowLastColumn="0"/>
            </w:pPr>
            <w:del w:id="13" w:author="qzs00392" w:date="2015-10-14T11:45:00Z">
              <w:r w:rsidDel="00A65FE5">
                <w:delText>2015-05-05</w:delText>
              </w:r>
            </w:del>
            <w:ins w:id="14" w:author="qzs00392" w:date="2015-10-14T11:45:00Z">
              <w:r w:rsidR="00A65FE5">
                <w:t>TBC</w:t>
              </w:r>
            </w:ins>
          </w:p>
        </w:tc>
        <w:tc>
          <w:tcPr>
            <w:tcW w:w="3544" w:type="dxa"/>
            <w:tcBorders>
              <w:top w:val="none" w:sz="0" w:space="0" w:color="auto"/>
              <w:bottom w:val="none" w:sz="0" w:space="0" w:color="auto"/>
            </w:tcBorders>
          </w:tcPr>
          <w:p w14:paraId="6F179CF7" w14:textId="77777777" w:rsidR="00284328" w:rsidRDefault="004A128D" w:rsidP="00A65FE5">
            <w:pPr>
              <w:cnfStyle w:val="000000100000" w:firstRow="0" w:lastRow="0" w:firstColumn="0" w:lastColumn="0" w:oddVBand="0" w:evenVBand="0" w:oddHBand="1" w:evenHBand="0" w:firstRowFirstColumn="0" w:firstRowLastColumn="0" w:lastRowFirstColumn="0" w:lastRowLastColumn="0"/>
            </w:pPr>
            <w:r>
              <w:t>Richard Harrison</w:t>
            </w:r>
            <w:ins w:id="15" w:author="qzs00392" w:date="2015-10-14T11:46:00Z">
              <w:r w:rsidR="00A65FE5">
                <w:t xml:space="preserve">, </w:t>
              </w:r>
            </w:ins>
            <w:del w:id="16" w:author="qzs00392" w:date="2015-10-14T11:46:00Z">
              <w:r w:rsidR="00147FC7" w:rsidDel="00A65FE5">
                <w:delText xml:space="preserve"> and </w:delText>
              </w:r>
            </w:del>
            <w:r w:rsidR="00147FC7">
              <w:t>Jackie Davies</w:t>
            </w:r>
            <w:r w:rsidR="00DE39C1">
              <w:t xml:space="preserve">, </w:t>
            </w:r>
            <w:ins w:id="17" w:author="qzs00392" w:date="2015-10-14T11:46:00Z">
              <w:r w:rsidR="00A65FE5">
                <w:t>Jason Byrne (</w:t>
              </w:r>
            </w:ins>
            <w:r w:rsidR="00DE39C1">
              <w:t>STFC</w:t>
            </w:r>
            <w:ins w:id="18" w:author="qzs00392" w:date="2015-10-14T11:46:00Z">
              <w:r w:rsidR="00A65FE5">
                <w:t>)</w:t>
              </w:r>
            </w:ins>
          </w:p>
        </w:tc>
        <w:tc>
          <w:tcPr>
            <w:tcW w:w="3180" w:type="dxa"/>
            <w:tcBorders>
              <w:top w:val="none" w:sz="0" w:space="0" w:color="auto"/>
              <w:bottom w:val="none" w:sz="0" w:space="0" w:color="auto"/>
              <w:right w:val="none" w:sz="0" w:space="0" w:color="auto"/>
            </w:tcBorders>
          </w:tcPr>
          <w:p w14:paraId="77ED9D7F" w14:textId="77777777" w:rsidR="00284328" w:rsidRDefault="004A128D" w:rsidP="004A128D">
            <w:pPr>
              <w:cnfStyle w:val="000000100000" w:firstRow="0" w:lastRow="0" w:firstColumn="0" w:lastColumn="0" w:oddVBand="0" w:evenVBand="0" w:oddHBand="1" w:evenHBand="0" w:firstRowFirstColumn="0" w:firstRowLastColumn="0" w:lastRowFirstColumn="0" w:lastRowLastColumn="0"/>
            </w:pPr>
            <w:r>
              <w:t>Initial release</w:t>
            </w:r>
          </w:p>
        </w:tc>
      </w:tr>
      <w:tr w:rsidR="00284328" w14:paraId="74925C8F" w14:textId="77777777" w:rsidTr="00F27AE4">
        <w:tc>
          <w:tcPr>
            <w:cnfStyle w:val="001000000000" w:firstRow="0" w:lastRow="0" w:firstColumn="1" w:lastColumn="0" w:oddVBand="0" w:evenVBand="0" w:oddHBand="0" w:evenHBand="0" w:firstRowFirstColumn="0" w:firstRowLastColumn="0" w:lastRowFirstColumn="0" w:lastRowLastColumn="0"/>
            <w:tcW w:w="1242" w:type="dxa"/>
          </w:tcPr>
          <w:p w14:paraId="7101415E" w14:textId="77777777" w:rsidR="00284328" w:rsidRDefault="00284328"/>
          <w:p w14:paraId="58359B39" w14:textId="77777777" w:rsidR="00284328" w:rsidRDefault="00284328"/>
        </w:tc>
        <w:tc>
          <w:tcPr>
            <w:tcW w:w="1276" w:type="dxa"/>
          </w:tcPr>
          <w:p w14:paraId="1B90BF16"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14:paraId="1AFF7F9E"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14:paraId="56CF94F5"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r>
      <w:tr w:rsidR="00284328" w14:paraId="333EF89E" w14:textId="77777777" w:rsidTr="00F27A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tcPr>
          <w:p w14:paraId="2DF5C6D2" w14:textId="77777777" w:rsidR="00284328" w:rsidRDefault="00284328"/>
          <w:p w14:paraId="48D93D48" w14:textId="77777777" w:rsidR="00284328" w:rsidRDefault="00284328"/>
        </w:tc>
        <w:tc>
          <w:tcPr>
            <w:tcW w:w="1276" w:type="dxa"/>
            <w:tcBorders>
              <w:top w:val="none" w:sz="0" w:space="0" w:color="auto"/>
              <w:bottom w:val="none" w:sz="0" w:space="0" w:color="auto"/>
            </w:tcBorders>
          </w:tcPr>
          <w:p w14:paraId="5110C893" w14:textId="77777777" w:rsidR="00284328" w:rsidRDefault="00284328">
            <w:pPr>
              <w:cnfStyle w:val="000000100000" w:firstRow="0" w:lastRow="0" w:firstColumn="0" w:lastColumn="0" w:oddVBand="0" w:evenVBand="0" w:oddHBand="1" w:evenHBand="0" w:firstRowFirstColumn="0" w:firstRowLastColumn="0" w:lastRowFirstColumn="0" w:lastRowLastColumn="0"/>
            </w:pPr>
          </w:p>
        </w:tc>
        <w:tc>
          <w:tcPr>
            <w:tcW w:w="3544" w:type="dxa"/>
            <w:tcBorders>
              <w:top w:val="none" w:sz="0" w:space="0" w:color="auto"/>
              <w:bottom w:val="none" w:sz="0" w:space="0" w:color="auto"/>
            </w:tcBorders>
          </w:tcPr>
          <w:p w14:paraId="0BEB8BF1" w14:textId="77777777" w:rsidR="00284328" w:rsidRDefault="00284328">
            <w:pPr>
              <w:cnfStyle w:val="000000100000" w:firstRow="0" w:lastRow="0" w:firstColumn="0" w:lastColumn="0" w:oddVBand="0" w:evenVBand="0" w:oddHBand="1" w:evenHBand="0" w:firstRowFirstColumn="0" w:firstRowLastColumn="0" w:lastRowFirstColumn="0" w:lastRowLastColumn="0"/>
            </w:pPr>
          </w:p>
        </w:tc>
        <w:tc>
          <w:tcPr>
            <w:tcW w:w="3180" w:type="dxa"/>
            <w:tcBorders>
              <w:top w:val="none" w:sz="0" w:space="0" w:color="auto"/>
              <w:bottom w:val="none" w:sz="0" w:space="0" w:color="auto"/>
              <w:right w:val="none" w:sz="0" w:space="0" w:color="auto"/>
            </w:tcBorders>
          </w:tcPr>
          <w:p w14:paraId="66645C8A" w14:textId="77777777" w:rsidR="00284328" w:rsidRDefault="00284328">
            <w:pPr>
              <w:cnfStyle w:val="000000100000" w:firstRow="0" w:lastRow="0" w:firstColumn="0" w:lastColumn="0" w:oddVBand="0" w:evenVBand="0" w:oddHBand="1" w:evenHBand="0" w:firstRowFirstColumn="0" w:firstRowLastColumn="0" w:lastRowFirstColumn="0" w:lastRowLastColumn="0"/>
            </w:pPr>
          </w:p>
        </w:tc>
      </w:tr>
      <w:tr w:rsidR="00284328" w14:paraId="4E96B523" w14:textId="77777777" w:rsidTr="00F27AE4">
        <w:tc>
          <w:tcPr>
            <w:cnfStyle w:val="001000000000" w:firstRow="0" w:lastRow="0" w:firstColumn="1" w:lastColumn="0" w:oddVBand="0" w:evenVBand="0" w:oddHBand="0" w:evenHBand="0" w:firstRowFirstColumn="0" w:firstRowLastColumn="0" w:lastRowFirstColumn="0" w:lastRowLastColumn="0"/>
            <w:tcW w:w="1242" w:type="dxa"/>
          </w:tcPr>
          <w:p w14:paraId="11D4A11D" w14:textId="77777777" w:rsidR="00284328" w:rsidRDefault="00284328"/>
          <w:p w14:paraId="2535959A" w14:textId="77777777" w:rsidR="00284328" w:rsidRDefault="00284328"/>
        </w:tc>
        <w:tc>
          <w:tcPr>
            <w:tcW w:w="1276" w:type="dxa"/>
          </w:tcPr>
          <w:p w14:paraId="13B8F40A"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c>
          <w:tcPr>
            <w:tcW w:w="3544" w:type="dxa"/>
          </w:tcPr>
          <w:p w14:paraId="3976D4DD"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c>
          <w:tcPr>
            <w:tcW w:w="3180" w:type="dxa"/>
          </w:tcPr>
          <w:p w14:paraId="1ED0E2BA" w14:textId="77777777" w:rsidR="00284328" w:rsidRDefault="00284328">
            <w:pPr>
              <w:cnfStyle w:val="000000000000" w:firstRow="0" w:lastRow="0" w:firstColumn="0" w:lastColumn="0" w:oddVBand="0" w:evenVBand="0" w:oddHBand="0" w:evenHBand="0" w:firstRowFirstColumn="0" w:firstRowLastColumn="0" w:lastRowFirstColumn="0" w:lastRowLastColumn="0"/>
            </w:pPr>
          </w:p>
        </w:tc>
      </w:tr>
    </w:tbl>
    <w:p w14:paraId="06AFE911" w14:textId="77777777" w:rsidR="00F75AFB" w:rsidRDefault="00F75AFB"/>
    <w:p w14:paraId="258CF37D" w14:textId="77777777" w:rsidR="00170B77" w:rsidRDefault="00170B77" w:rsidP="00170B77">
      <w:pPr>
        <w:pStyle w:val="Title"/>
      </w:pPr>
      <w:bookmarkStart w:id="19" w:name="_Toc393273366"/>
      <w:r>
        <w:t>Acronym List</w:t>
      </w:r>
      <w:bookmarkEnd w:id="19"/>
    </w:p>
    <w:p w14:paraId="2B65D2BC" w14:textId="77777777" w:rsidR="00735888" w:rsidRDefault="00735888" w:rsidP="00C44683">
      <w:pPr>
        <w:spacing w:after="0" w:line="240" w:lineRule="auto"/>
        <w:ind w:left="720"/>
      </w:pPr>
      <w:r>
        <w:t xml:space="preserve">AMDA </w:t>
      </w:r>
      <w:r>
        <w:tab/>
      </w:r>
      <w:r>
        <w:tab/>
        <w:t xml:space="preserve">Automated Multi-Dataset Analysis (software tool) </w:t>
      </w:r>
    </w:p>
    <w:p w14:paraId="7C524558" w14:textId="77777777" w:rsidR="00735888" w:rsidRDefault="00735888" w:rsidP="00735888">
      <w:pPr>
        <w:spacing w:after="0" w:line="240" w:lineRule="auto"/>
        <w:ind w:left="720"/>
      </w:pPr>
      <w:r>
        <w:t xml:space="preserve">CIR </w:t>
      </w:r>
      <w:r>
        <w:tab/>
      </w:r>
      <w:r>
        <w:tab/>
        <w:t xml:space="preserve">Co-rotating Interaction Region </w:t>
      </w:r>
    </w:p>
    <w:p w14:paraId="7B3B3302" w14:textId="77777777" w:rsidR="00735888" w:rsidRDefault="00735888" w:rsidP="00735888">
      <w:pPr>
        <w:spacing w:after="0" w:line="240" w:lineRule="auto"/>
        <w:ind w:left="720"/>
      </w:pPr>
      <w:r>
        <w:t xml:space="preserve">CME </w:t>
      </w:r>
      <w:r>
        <w:tab/>
      </w:r>
      <w:r>
        <w:tab/>
        <w:t xml:space="preserve">Coronal Mass Ejection </w:t>
      </w:r>
    </w:p>
    <w:p w14:paraId="2920BF40" w14:textId="77777777" w:rsidR="00735888" w:rsidRDefault="00735888" w:rsidP="00735888">
      <w:pPr>
        <w:spacing w:after="0" w:line="240" w:lineRule="auto"/>
        <w:ind w:left="720"/>
      </w:pPr>
      <w:r>
        <w:t xml:space="preserve">CNRS </w:t>
      </w:r>
      <w:r>
        <w:tab/>
      </w:r>
      <w:r>
        <w:tab/>
        <w:t xml:space="preserve">Centre National de la </w:t>
      </w:r>
      <w:proofErr w:type="spellStart"/>
      <w:r>
        <w:t>Recherche</w:t>
      </w:r>
      <w:proofErr w:type="spellEnd"/>
      <w:r>
        <w:t xml:space="preserve"> </w:t>
      </w:r>
      <w:proofErr w:type="spellStart"/>
      <w:r>
        <w:t>Scientifique</w:t>
      </w:r>
      <w:proofErr w:type="spellEnd"/>
      <w:r>
        <w:t xml:space="preserve"> </w:t>
      </w:r>
    </w:p>
    <w:p w14:paraId="6855C6E6" w14:textId="77777777" w:rsidR="004C74D1" w:rsidRDefault="004C74D1" w:rsidP="00735888">
      <w:pPr>
        <w:spacing w:after="0" w:line="240" w:lineRule="auto"/>
        <w:ind w:left="720"/>
      </w:pPr>
      <w:r>
        <w:t xml:space="preserve">EUV </w:t>
      </w:r>
      <w:r>
        <w:tab/>
      </w:r>
      <w:r>
        <w:tab/>
        <w:t xml:space="preserve">Extreme </w:t>
      </w:r>
      <w:proofErr w:type="spellStart"/>
      <w:r>
        <w:t>UltraViolet</w:t>
      </w:r>
      <w:proofErr w:type="spellEnd"/>
    </w:p>
    <w:p w14:paraId="3DBC5ECA" w14:textId="77777777" w:rsidR="002A0737" w:rsidRDefault="002A0737" w:rsidP="00735888">
      <w:pPr>
        <w:spacing w:after="0" w:line="240" w:lineRule="auto"/>
        <w:ind w:left="720"/>
      </w:pPr>
      <w:r>
        <w:t>GCS</w:t>
      </w:r>
      <w:r>
        <w:tab/>
      </w:r>
      <w:r>
        <w:tab/>
        <w:t>Graduated Cylindrical Shell model</w:t>
      </w:r>
    </w:p>
    <w:p w14:paraId="7E8D412C" w14:textId="77777777" w:rsidR="00735888" w:rsidRDefault="00735888" w:rsidP="00735888">
      <w:pPr>
        <w:spacing w:after="0" w:line="240" w:lineRule="auto"/>
        <w:ind w:left="720"/>
      </w:pPr>
      <w:r>
        <w:t xml:space="preserve">GMU </w:t>
      </w:r>
      <w:r>
        <w:tab/>
      </w:r>
      <w:r>
        <w:tab/>
        <w:t xml:space="preserve">George Mason University </w:t>
      </w:r>
    </w:p>
    <w:p w14:paraId="0C0A345E" w14:textId="77777777" w:rsidR="00735888" w:rsidRDefault="00735888" w:rsidP="00735888">
      <w:pPr>
        <w:spacing w:after="0" w:line="240" w:lineRule="auto"/>
        <w:ind w:left="720"/>
      </w:pPr>
      <w:r>
        <w:t xml:space="preserve">HELCATS </w:t>
      </w:r>
      <w:r>
        <w:tab/>
        <w:t xml:space="preserve">Heliospheric Cataloguing, Analysis and Techniques Service </w:t>
      </w:r>
    </w:p>
    <w:p w14:paraId="7E87A587" w14:textId="77777777" w:rsidR="00735888" w:rsidRDefault="00735888" w:rsidP="00735888">
      <w:pPr>
        <w:spacing w:after="0" w:line="240" w:lineRule="auto"/>
        <w:ind w:left="720"/>
      </w:pPr>
      <w:r>
        <w:t xml:space="preserve">HI </w:t>
      </w:r>
      <w:r>
        <w:tab/>
      </w:r>
      <w:r>
        <w:tab/>
        <w:t xml:space="preserve">Heliospheric Imager/Imaging </w:t>
      </w:r>
    </w:p>
    <w:p w14:paraId="34E632C4" w14:textId="77777777" w:rsidR="00134DB2" w:rsidRDefault="00134DB2" w:rsidP="00735888">
      <w:pPr>
        <w:spacing w:after="0" w:line="240" w:lineRule="auto"/>
        <w:ind w:left="720"/>
      </w:pPr>
      <w:r>
        <w:t>ICME</w:t>
      </w:r>
      <w:r>
        <w:tab/>
      </w:r>
      <w:r>
        <w:tab/>
        <w:t>Interplanetary CME</w:t>
      </w:r>
    </w:p>
    <w:p w14:paraId="7E365374" w14:textId="77777777" w:rsidR="00735888" w:rsidRDefault="00735888" w:rsidP="00735888">
      <w:pPr>
        <w:spacing w:after="0" w:line="240" w:lineRule="auto"/>
        <w:ind w:left="720"/>
      </w:pPr>
      <w:r>
        <w:t xml:space="preserve">IMPERIAL </w:t>
      </w:r>
      <w:r>
        <w:tab/>
        <w:t xml:space="preserve">Imperial College of Science, Technology and Medicine, London </w:t>
      </w:r>
    </w:p>
    <w:p w14:paraId="052C8992" w14:textId="77777777" w:rsidR="00735888" w:rsidRDefault="00735888" w:rsidP="00735888">
      <w:pPr>
        <w:spacing w:after="0" w:line="240" w:lineRule="auto"/>
        <w:ind w:left="720"/>
      </w:pPr>
      <w:r>
        <w:t xml:space="preserve">IPR </w:t>
      </w:r>
      <w:r>
        <w:tab/>
      </w:r>
      <w:r>
        <w:tab/>
        <w:t xml:space="preserve">Intellectual property rights </w:t>
      </w:r>
    </w:p>
    <w:p w14:paraId="18A66668" w14:textId="77777777" w:rsidR="00735888" w:rsidRDefault="00735888" w:rsidP="00735888">
      <w:pPr>
        <w:spacing w:after="0" w:line="240" w:lineRule="auto"/>
        <w:ind w:left="720"/>
      </w:pPr>
      <w:r>
        <w:t xml:space="preserve">IPS </w:t>
      </w:r>
      <w:r>
        <w:tab/>
      </w:r>
      <w:r>
        <w:tab/>
        <w:t xml:space="preserve">Interplanetary Scintillation </w:t>
      </w:r>
    </w:p>
    <w:p w14:paraId="42B35862" w14:textId="77777777" w:rsidR="00735888" w:rsidRDefault="00735888" w:rsidP="00735888">
      <w:pPr>
        <w:spacing w:after="0" w:line="240" w:lineRule="auto"/>
        <w:ind w:left="720"/>
      </w:pPr>
      <w:r>
        <w:t xml:space="preserve">MGT </w:t>
      </w:r>
      <w:r>
        <w:tab/>
      </w:r>
      <w:r>
        <w:tab/>
        <w:t xml:space="preserve">Management </w:t>
      </w:r>
    </w:p>
    <w:p w14:paraId="75526EB5" w14:textId="77777777" w:rsidR="00735888" w:rsidRDefault="00735888" w:rsidP="00735888">
      <w:pPr>
        <w:spacing w:after="0" w:line="240" w:lineRule="auto"/>
        <w:ind w:left="720"/>
      </w:pPr>
      <w:r>
        <w:t xml:space="preserve">MHD </w:t>
      </w:r>
      <w:r>
        <w:tab/>
      </w:r>
      <w:r>
        <w:tab/>
      </w:r>
      <w:proofErr w:type="spellStart"/>
      <w:r>
        <w:t>Magnetohydrodynamics</w:t>
      </w:r>
      <w:proofErr w:type="spellEnd"/>
      <w:r>
        <w:t xml:space="preserve"> </w:t>
      </w:r>
    </w:p>
    <w:p w14:paraId="766DFE0D" w14:textId="77777777" w:rsidR="00735888" w:rsidRDefault="00735888" w:rsidP="00735888">
      <w:pPr>
        <w:spacing w:after="0" w:line="240" w:lineRule="auto"/>
        <w:ind w:left="720"/>
      </w:pPr>
      <w:r>
        <w:t xml:space="preserve">ROB </w:t>
      </w:r>
      <w:r>
        <w:tab/>
      </w:r>
      <w:r>
        <w:tab/>
      </w:r>
      <w:proofErr w:type="spellStart"/>
      <w:r>
        <w:t>Koninklijke</w:t>
      </w:r>
      <w:proofErr w:type="spellEnd"/>
      <w:r>
        <w:t xml:space="preserve"> </w:t>
      </w:r>
      <w:proofErr w:type="spellStart"/>
      <w:r>
        <w:t>Sterrenwacht</w:t>
      </w:r>
      <w:proofErr w:type="spellEnd"/>
      <w:r>
        <w:t xml:space="preserve"> van </w:t>
      </w:r>
      <w:proofErr w:type="spellStart"/>
      <w:r>
        <w:t>Belgie</w:t>
      </w:r>
      <w:proofErr w:type="spellEnd"/>
      <w:r>
        <w:t xml:space="preserve"> </w:t>
      </w:r>
    </w:p>
    <w:p w14:paraId="74B832EE" w14:textId="77777777" w:rsidR="00735888" w:rsidRDefault="00735888" w:rsidP="00735888">
      <w:pPr>
        <w:spacing w:after="0" w:line="240" w:lineRule="auto"/>
        <w:ind w:left="720"/>
      </w:pPr>
      <w:r>
        <w:t xml:space="preserve">RTD </w:t>
      </w:r>
      <w:r>
        <w:tab/>
      </w:r>
      <w:r>
        <w:tab/>
        <w:t xml:space="preserve">Research and Technology Development </w:t>
      </w:r>
    </w:p>
    <w:p w14:paraId="5986B830" w14:textId="77777777" w:rsidR="00735888" w:rsidRDefault="00735888" w:rsidP="00735888">
      <w:pPr>
        <w:spacing w:after="0" w:line="240" w:lineRule="auto"/>
        <w:ind w:left="720"/>
      </w:pPr>
      <w:r>
        <w:t xml:space="preserve">RAL </w:t>
      </w:r>
      <w:r>
        <w:tab/>
      </w:r>
      <w:r>
        <w:tab/>
        <w:t xml:space="preserve">Rutherford Appleton Laboratory </w:t>
      </w:r>
    </w:p>
    <w:p w14:paraId="205500A7" w14:textId="77777777" w:rsidR="00735888" w:rsidRDefault="00735888" w:rsidP="00735888">
      <w:pPr>
        <w:spacing w:after="0" w:line="240" w:lineRule="auto"/>
        <w:ind w:left="720"/>
      </w:pPr>
      <w:r>
        <w:t xml:space="preserve">OTH </w:t>
      </w:r>
      <w:r>
        <w:tab/>
      </w:r>
      <w:r>
        <w:tab/>
        <w:t xml:space="preserve">Other </w:t>
      </w:r>
    </w:p>
    <w:p w14:paraId="7806B9C4" w14:textId="77777777" w:rsidR="004C74D1" w:rsidRDefault="004C74D1" w:rsidP="00735888">
      <w:pPr>
        <w:spacing w:after="0" w:line="240" w:lineRule="auto"/>
        <w:ind w:left="720"/>
      </w:pPr>
      <w:r>
        <w:t>SIR</w:t>
      </w:r>
      <w:r>
        <w:tab/>
      </w:r>
      <w:r>
        <w:tab/>
        <w:t>Stream Interaction Regions</w:t>
      </w:r>
    </w:p>
    <w:p w14:paraId="35118FC3" w14:textId="77777777" w:rsidR="00735888" w:rsidRDefault="00735888" w:rsidP="00735888">
      <w:pPr>
        <w:spacing w:after="0" w:line="240" w:lineRule="auto"/>
        <w:ind w:left="720"/>
      </w:pPr>
      <w:r>
        <w:t xml:space="preserve">STEREO </w:t>
      </w:r>
      <w:r>
        <w:tab/>
      </w:r>
      <w:r>
        <w:tab/>
        <w:t xml:space="preserve">Solar Terrestrial Relations Observatory (mission) </w:t>
      </w:r>
    </w:p>
    <w:p w14:paraId="7DC4F38B" w14:textId="77777777" w:rsidR="00735888" w:rsidRDefault="00735888" w:rsidP="00735888">
      <w:pPr>
        <w:spacing w:after="0" w:line="240" w:lineRule="auto"/>
        <w:ind w:left="720"/>
      </w:pPr>
      <w:r>
        <w:t xml:space="preserve">STFC </w:t>
      </w:r>
      <w:r>
        <w:tab/>
      </w:r>
      <w:r>
        <w:tab/>
        <w:t xml:space="preserve">Science and Technology Facilities Council </w:t>
      </w:r>
    </w:p>
    <w:p w14:paraId="07C0152F" w14:textId="77777777" w:rsidR="00735888" w:rsidRDefault="00735888" w:rsidP="00C44683">
      <w:pPr>
        <w:spacing w:after="0" w:line="240" w:lineRule="auto"/>
        <w:ind w:left="2160" w:hanging="1440"/>
      </w:pPr>
      <w:r>
        <w:t xml:space="preserve">TCD </w:t>
      </w:r>
      <w:r>
        <w:tab/>
        <w:t xml:space="preserve">The Provost, Fellows, Foundation Scholars &amp; the other members of Board of the College of the Holy and Undivided Trinity of Queen Elizabeth near Dublin </w:t>
      </w:r>
    </w:p>
    <w:p w14:paraId="6EF95EF3" w14:textId="77777777" w:rsidR="00735888" w:rsidRDefault="00735888" w:rsidP="00735888">
      <w:pPr>
        <w:spacing w:after="0" w:line="240" w:lineRule="auto"/>
        <w:ind w:left="720"/>
      </w:pPr>
      <w:r>
        <w:t xml:space="preserve">UGOE </w:t>
      </w:r>
      <w:r>
        <w:tab/>
      </w:r>
      <w:r>
        <w:tab/>
        <w:t>Georg-August-</w:t>
      </w:r>
      <w:proofErr w:type="spellStart"/>
      <w:r>
        <w:t>Universitaet</w:t>
      </w:r>
      <w:proofErr w:type="spellEnd"/>
      <w:r>
        <w:t xml:space="preserve"> </w:t>
      </w:r>
      <w:proofErr w:type="spellStart"/>
      <w:r>
        <w:t>Goettingen</w:t>
      </w:r>
      <w:proofErr w:type="spellEnd"/>
      <w:r>
        <w:t xml:space="preserve"> </w:t>
      </w:r>
      <w:proofErr w:type="spellStart"/>
      <w:r>
        <w:t>Stiftung</w:t>
      </w:r>
      <w:proofErr w:type="spellEnd"/>
      <w:r>
        <w:t xml:space="preserve"> </w:t>
      </w:r>
      <w:proofErr w:type="spellStart"/>
      <w:r>
        <w:t>Oeffentlichen</w:t>
      </w:r>
      <w:proofErr w:type="spellEnd"/>
      <w:r>
        <w:t xml:space="preserve"> </w:t>
      </w:r>
      <w:proofErr w:type="spellStart"/>
      <w:r>
        <w:t>Rechts</w:t>
      </w:r>
      <w:proofErr w:type="spellEnd"/>
      <w:r>
        <w:t xml:space="preserve"> </w:t>
      </w:r>
    </w:p>
    <w:p w14:paraId="6FBC76ED" w14:textId="77777777" w:rsidR="00735888" w:rsidRDefault="00735888" w:rsidP="00735888">
      <w:pPr>
        <w:spacing w:after="0" w:line="240" w:lineRule="auto"/>
        <w:ind w:left="720"/>
      </w:pPr>
      <w:r>
        <w:t xml:space="preserve">UH </w:t>
      </w:r>
      <w:r>
        <w:tab/>
      </w:r>
      <w:r>
        <w:tab/>
      </w:r>
      <w:proofErr w:type="spellStart"/>
      <w:r>
        <w:t>Helsingin</w:t>
      </w:r>
      <w:proofErr w:type="spellEnd"/>
      <w:r>
        <w:t xml:space="preserve"> </w:t>
      </w:r>
      <w:proofErr w:type="spellStart"/>
      <w:r>
        <w:t>Yliopisto</w:t>
      </w:r>
      <w:proofErr w:type="spellEnd"/>
      <w:r>
        <w:t xml:space="preserve"> </w:t>
      </w:r>
    </w:p>
    <w:p w14:paraId="2C2B5C9B" w14:textId="77777777" w:rsidR="00735888" w:rsidRDefault="00735888" w:rsidP="00735888">
      <w:pPr>
        <w:spacing w:after="0" w:line="240" w:lineRule="auto"/>
        <w:ind w:left="720"/>
      </w:pPr>
      <w:r>
        <w:t xml:space="preserve">UNIGRAZ </w:t>
      </w:r>
      <w:r>
        <w:tab/>
      </w:r>
      <w:proofErr w:type="spellStart"/>
      <w:r>
        <w:t>Universitaet</w:t>
      </w:r>
      <w:proofErr w:type="spellEnd"/>
      <w:r>
        <w:t xml:space="preserve"> Graz </w:t>
      </w:r>
    </w:p>
    <w:p w14:paraId="168C7F8D" w14:textId="77777777" w:rsidR="00735888" w:rsidRDefault="00735888" w:rsidP="00735888">
      <w:pPr>
        <w:spacing w:after="0" w:line="240" w:lineRule="auto"/>
        <w:ind w:left="720"/>
      </w:pPr>
      <w:r>
        <w:t xml:space="preserve">UPS </w:t>
      </w:r>
      <w:r>
        <w:tab/>
      </w:r>
      <w:r>
        <w:tab/>
      </w:r>
      <w:proofErr w:type="spellStart"/>
      <w:r>
        <w:t>Universite</w:t>
      </w:r>
      <w:proofErr w:type="spellEnd"/>
      <w:r>
        <w:t xml:space="preserve"> Paul Sabatier Toulouse III </w:t>
      </w:r>
    </w:p>
    <w:p w14:paraId="27060483" w14:textId="77777777" w:rsidR="00735888" w:rsidRDefault="00735888" w:rsidP="00735888">
      <w:pPr>
        <w:spacing w:after="0" w:line="240" w:lineRule="auto"/>
        <w:ind w:left="720"/>
      </w:pPr>
      <w:r>
        <w:t xml:space="preserve">WP </w:t>
      </w:r>
      <w:r>
        <w:tab/>
      </w:r>
      <w:r>
        <w:tab/>
        <w:t>Work Package</w:t>
      </w:r>
    </w:p>
    <w:p w14:paraId="2CE7E996" w14:textId="77777777" w:rsidR="00170B77" w:rsidRDefault="00170B77" w:rsidP="00170B77">
      <w:pPr>
        <w:ind w:left="720"/>
      </w:pPr>
    </w:p>
    <w:p w14:paraId="57F8EAB8" w14:textId="77777777" w:rsidR="00170B77" w:rsidRDefault="00170B77">
      <w:r>
        <w:br w:type="page"/>
      </w:r>
    </w:p>
    <w:p w14:paraId="03517CC6" w14:textId="77777777" w:rsidR="00170B77" w:rsidRDefault="00170B77" w:rsidP="00170B77">
      <w:pPr>
        <w:pStyle w:val="Title"/>
      </w:pPr>
      <w:bookmarkStart w:id="20" w:name="_Toc393273367"/>
      <w:r>
        <w:lastRenderedPageBreak/>
        <w:t>Table of Contents</w:t>
      </w:r>
      <w:bookmarkEnd w:id="20"/>
    </w:p>
    <w:p w14:paraId="682C68EE" w14:textId="77777777" w:rsidR="004025B2" w:rsidRPr="00D766F8" w:rsidRDefault="00170B77" w:rsidP="00D766F8">
      <w:pPr>
        <w:pStyle w:val="TOC1"/>
        <w:rPr>
          <w:sz w:val="22"/>
          <w:szCs w:val="22"/>
        </w:rPr>
      </w:pPr>
      <w:r>
        <w:fldChar w:fldCharType="begin"/>
      </w:r>
      <w:r>
        <w:instrText xml:space="preserve"> TOC \o "1-3" \f \h \z \u </w:instrText>
      </w:r>
      <w:r>
        <w:fldChar w:fldCharType="separate"/>
      </w:r>
      <w:hyperlink w:anchor="_Toc393273365" w:history="1">
        <w:r w:rsidR="004025B2" w:rsidRPr="00D766F8">
          <w:rPr>
            <w:rStyle w:val="Hyperlink"/>
            <w:color w:val="auto"/>
          </w:rPr>
          <w:t>Revision History</w:t>
        </w:r>
        <w:r w:rsidR="004025B2" w:rsidRPr="00D766F8">
          <w:rPr>
            <w:webHidden/>
          </w:rPr>
          <w:tab/>
        </w:r>
        <w:r w:rsidR="004025B2" w:rsidRPr="00D766F8">
          <w:rPr>
            <w:webHidden/>
          </w:rPr>
          <w:fldChar w:fldCharType="begin"/>
        </w:r>
        <w:r w:rsidR="004025B2" w:rsidRPr="00D766F8">
          <w:rPr>
            <w:webHidden/>
          </w:rPr>
          <w:instrText xml:space="preserve"> PAGEREF _Toc393273365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14:paraId="0AC26ABA" w14:textId="77777777" w:rsidR="004025B2" w:rsidRPr="00D766F8" w:rsidRDefault="009950E9" w:rsidP="00D766F8">
      <w:pPr>
        <w:pStyle w:val="TOC1"/>
        <w:rPr>
          <w:sz w:val="22"/>
          <w:szCs w:val="22"/>
        </w:rPr>
      </w:pPr>
      <w:hyperlink w:anchor="_Toc393273366" w:history="1">
        <w:r w:rsidR="004025B2" w:rsidRPr="00D766F8">
          <w:rPr>
            <w:rStyle w:val="Hyperlink"/>
            <w:color w:val="auto"/>
          </w:rPr>
          <w:t>Acronym List</w:t>
        </w:r>
        <w:r w:rsidR="004025B2" w:rsidRPr="00D766F8">
          <w:rPr>
            <w:webHidden/>
          </w:rPr>
          <w:tab/>
        </w:r>
        <w:r w:rsidR="004025B2" w:rsidRPr="00D766F8">
          <w:rPr>
            <w:webHidden/>
          </w:rPr>
          <w:fldChar w:fldCharType="begin"/>
        </w:r>
        <w:r w:rsidR="004025B2" w:rsidRPr="00D766F8">
          <w:rPr>
            <w:webHidden/>
          </w:rPr>
          <w:instrText xml:space="preserve"> PAGEREF _Toc393273366 \h </w:instrText>
        </w:r>
        <w:r w:rsidR="004025B2" w:rsidRPr="00D766F8">
          <w:rPr>
            <w:webHidden/>
          </w:rPr>
        </w:r>
        <w:r w:rsidR="004025B2" w:rsidRPr="00D766F8">
          <w:rPr>
            <w:webHidden/>
          </w:rPr>
          <w:fldChar w:fldCharType="separate"/>
        </w:r>
        <w:r w:rsidR="009800B4">
          <w:rPr>
            <w:webHidden/>
          </w:rPr>
          <w:t>2</w:t>
        </w:r>
        <w:r w:rsidR="004025B2" w:rsidRPr="00D766F8">
          <w:rPr>
            <w:webHidden/>
          </w:rPr>
          <w:fldChar w:fldCharType="end"/>
        </w:r>
      </w:hyperlink>
    </w:p>
    <w:p w14:paraId="5F851A24" w14:textId="77777777" w:rsidR="004025B2" w:rsidRPr="00D766F8" w:rsidRDefault="009950E9" w:rsidP="00D766F8">
      <w:pPr>
        <w:pStyle w:val="TOC1"/>
        <w:rPr>
          <w:sz w:val="22"/>
          <w:szCs w:val="22"/>
        </w:rPr>
      </w:pPr>
      <w:hyperlink w:anchor="_Toc393273367" w:history="1">
        <w:r w:rsidR="004025B2" w:rsidRPr="00D766F8">
          <w:rPr>
            <w:rStyle w:val="Hyperlink"/>
            <w:color w:val="auto"/>
          </w:rPr>
          <w:t>Table of Contents</w:t>
        </w:r>
        <w:r w:rsidR="004025B2" w:rsidRPr="00D766F8">
          <w:rPr>
            <w:webHidden/>
          </w:rPr>
          <w:tab/>
        </w:r>
        <w:r w:rsidR="004025B2" w:rsidRPr="00D766F8">
          <w:rPr>
            <w:webHidden/>
          </w:rPr>
          <w:fldChar w:fldCharType="begin"/>
        </w:r>
        <w:r w:rsidR="004025B2" w:rsidRPr="00D766F8">
          <w:rPr>
            <w:webHidden/>
          </w:rPr>
          <w:instrText xml:space="preserve"> PAGEREF _Toc393273367 \h </w:instrText>
        </w:r>
        <w:r w:rsidR="004025B2" w:rsidRPr="00D766F8">
          <w:rPr>
            <w:webHidden/>
          </w:rPr>
        </w:r>
        <w:r w:rsidR="004025B2" w:rsidRPr="00D766F8">
          <w:rPr>
            <w:webHidden/>
          </w:rPr>
          <w:fldChar w:fldCharType="separate"/>
        </w:r>
        <w:r w:rsidR="009800B4">
          <w:rPr>
            <w:webHidden/>
          </w:rPr>
          <w:t>3</w:t>
        </w:r>
        <w:r w:rsidR="004025B2" w:rsidRPr="00D766F8">
          <w:rPr>
            <w:webHidden/>
          </w:rPr>
          <w:fldChar w:fldCharType="end"/>
        </w:r>
      </w:hyperlink>
    </w:p>
    <w:p w14:paraId="1048B63E" w14:textId="77777777" w:rsidR="004025B2" w:rsidRDefault="009950E9" w:rsidP="00D766F8">
      <w:pPr>
        <w:pStyle w:val="TOC1"/>
        <w:rPr>
          <w:color w:val="FF0000"/>
        </w:rPr>
      </w:pPr>
      <w:hyperlink w:anchor="_Toc393273368" w:history="1">
        <w:r w:rsidR="00A56621" w:rsidRPr="00D766F8">
          <w:rPr>
            <w:rStyle w:val="Hyperlink"/>
            <w:color w:val="auto"/>
          </w:rPr>
          <w:t>1  INTRODUCTION</w:t>
        </w:r>
        <w:r w:rsidR="004025B2" w:rsidRPr="00D766F8">
          <w:rPr>
            <w:webHidden/>
          </w:rPr>
          <w:tab/>
        </w:r>
        <w:r w:rsidR="00A56621" w:rsidRPr="00D766F8">
          <w:rPr>
            <w:webHidden/>
          </w:rPr>
          <w:t>4</w:t>
        </w:r>
      </w:hyperlink>
    </w:p>
    <w:p w14:paraId="50840FDC" w14:textId="77777777" w:rsidR="00A56621" w:rsidRPr="00D766F8" w:rsidRDefault="009950E9" w:rsidP="00D766F8">
      <w:pPr>
        <w:pStyle w:val="TOC1"/>
      </w:pPr>
      <w:hyperlink w:anchor="_Toc393273370" w:history="1">
        <w:r w:rsidR="004025B2" w:rsidRPr="00D766F8">
          <w:rPr>
            <w:rStyle w:val="Hyperlink"/>
            <w:color w:val="auto"/>
          </w:rPr>
          <w:t>2</w:t>
        </w:r>
        <w:r w:rsidR="00A56621" w:rsidRPr="00D766F8">
          <w:rPr>
            <w:sz w:val="22"/>
            <w:szCs w:val="22"/>
          </w:rPr>
          <w:t xml:space="preserve"> </w:t>
        </w:r>
        <w:r w:rsidR="00A56621" w:rsidRPr="00D766F8">
          <w:rPr>
            <w:rStyle w:val="Hyperlink"/>
            <w:color w:val="auto"/>
          </w:rPr>
          <w:t>work package summaries and reports</w:t>
        </w:r>
        <w:r w:rsidR="004025B2" w:rsidRPr="00D766F8">
          <w:rPr>
            <w:webHidden/>
          </w:rPr>
          <w:tab/>
        </w:r>
        <w:r w:rsidR="00A56621" w:rsidRPr="00D766F8">
          <w:rPr>
            <w:webHidden/>
          </w:rPr>
          <w:t>9</w:t>
        </w:r>
      </w:hyperlink>
    </w:p>
    <w:p w14:paraId="7561529F" w14:textId="77777777" w:rsidR="00A56621" w:rsidRDefault="00A56621" w:rsidP="00A56621">
      <w:r>
        <w:tab/>
        <w:t>Work Package 1 (WP1) - Management…………………………………………………………………………………………………9</w:t>
      </w:r>
    </w:p>
    <w:p w14:paraId="31AB8696" w14:textId="77777777" w:rsidR="00A56621" w:rsidRDefault="00A56621" w:rsidP="00A56621">
      <w:r>
        <w:tab/>
        <w:t>Work Package 2 (WP2) - Producing a Definitive Catalogue of CMEs Imaged by STEREO/HI………………..11</w:t>
      </w:r>
    </w:p>
    <w:p w14:paraId="1C5706D4" w14:textId="77777777" w:rsidR="00A56621" w:rsidRDefault="00A56621" w:rsidP="00A56621">
      <w:pPr>
        <w:ind w:left="720"/>
      </w:pPr>
      <w:r>
        <w:t>Work Package 3 (WP3)</w:t>
      </w:r>
      <w:r w:rsidRPr="00A56621">
        <w:t xml:space="preserve"> - Deriving/cataloguing the kinematic properties of STEREO/HI CMEs based on geometrical and forward modelling</w:t>
      </w:r>
      <w:r>
        <w:t>…………………………………………………………………………………………………..16</w:t>
      </w:r>
    </w:p>
    <w:p w14:paraId="51ADC0CA" w14:textId="77777777" w:rsidR="00A56621" w:rsidRDefault="00A56621" w:rsidP="00A56621">
      <w:pPr>
        <w:ind w:left="720"/>
      </w:pPr>
      <w:r>
        <w:t>Work Package 4 (WP4) - Verifying the Kinematic Properties of STEREO/HI CMEs Against In-situ CME Observations and Coronal Sources…………………………………………………………………………………………………….22</w:t>
      </w:r>
    </w:p>
    <w:p w14:paraId="11C9F40E" w14:textId="77777777" w:rsidR="00A56621" w:rsidRDefault="00A56621" w:rsidP="00A56621">
      <w:pPr>
        <w:ind w:left="720"/>
      </w:pPr>
      <w:r>
        <w:t>Work Package 5 (WP5) - Producing a Definitive Catalogue of CIRs Imaged by STEREO/HI that Includes Verified Model-Derived Kinematic Properties</w:t>
      </w:r>
      <w:r w:rsidR="00D766F8">
        <w:t>……………………………………………………………………………………27</w:t>
      </w:r>
    </w:p>
    <w:p w14:paraId="0BA47B6E" w14:textId="77777777" w:rsidR="00D766F8" w:rsidRDefault="00D766F8" w:rsidP="00A56621">
      <w:pPr>
        <w:ind w:left="720"/>
      </w:pPr>
      <w:r>
        <w:t>Work Package 6 (WP6) - Initialising Advanced Numerical Models Based on the Kinetic Properties of STEREO/HI CMEs and CIRs …………………………………………………………………………………………………………………30</w:t>
      </w:r>
    </w:p>
    <w:p w14:paraId="401FE33B" w14:textId="77777777" w:rsidR="00D766F8" w:rsidRDefault="00D766F8" w:rsidP="00A56621">
      <w:pPr>
        <w:ind w:left="720"/>
      </w:pPr>
      <w:r>
        <w:t>Work Package 7 (WP7) - Assessing the Complementary Nature of Radio Measurements of Solar Wind Transients………………………………………………………………………………………………………………………………………….33</w:t>
      </w:r>
    </w:p>
    <w:p w14:paraId="225D3816" w14:textId="77777777" w:rsidR="00D766F8" w:rsidRDefault="00D766F8" w:rsidP="00A56621">
      <w:pPr>
        <w:ind w:left="720"/>
      </w:pPr>
      <w:r>
        <w:t>Work Package 8 (WP8) - Dissemination…………………………………………………………………………………………….35</w:t>
      </w:r>
    </w:p>
    <w:p w14:paraId="6D3D5BD0" w14:textId="77777777" w:rsidR="004025B2" w:rsidRDefault="009950E9" w:rsidP="00D766F8">
      <w:pPr>
        <w:pStyle w:val="TOC1"/>
        <w:rPr>
          <w:sz w:val="22"/>
          <w:szCs w:val="22"/>
        </w:rPr>
      </w:pPr>
      <w:hyperlink w:anchor="_Toc393273377" w:history="1">
        <w:r w:rsidR="004025B2" w:rsidRPr="00A968A3">
          <w:rPr>
            <w:rStyle w:val="Hyperlink"/>
          </w:rPr>
          <w:t>3</w:t>
        </w:r>
        <w:r w:rsidR="00A56621">
          <w:rPr>
            <w:sz w:val="22"/>
            <w:szCs w:val="22"/>
          </w:rPr>
          <w:t xml:space="preserve"> </w:t>
        </w:r>
        <w:r w:rsidR="00A56621">
          <w:rPr>
            <w:rStyle w:val="Hyperlink"/>
          </w:rPr>
          <w:t>summary</w:t>
        </w:r>
        <w:r w:rsidR="004025B2">
          <w:rPr>
            <w:webHidden/>
          </w:rPr>
          <w:tab/>
        </w:r>
        <w:r w:rsidR="00A56621">
          <w:rPr>
            <w:webHidden/>
          </w:rPr>
          <w:t>37</w:t>
        </w:r>
      </w:hyperlink>
    </w:p>
    <w:p w14:paraId="65F820C3" w14:textId="77777777" w:rsidR="004025B2" w:rsidRPr="00A56621" w:rsidRDefault="004025B2" w:rsidP="00A56621">
      <w:pPr>
        <w:pStyle w:val="TOC2"/>
        <w:tabs>
          <w:tab w:val="left" w:pos="800"/>
          <w:tab w:val="right" w:leader="dot" w:pos="9016"/>
        </w:tabs>
        <w:rPr>
          <w:smallCaps w:val="0"/>
          <w:noProof/>
          <w:sz w:val="22"/>
          <w:szCs w:val="22"/>
        </w:rPr>
      </w:pPr>
    </w:p>
    <w:p w14:paraId="7B0DCFBF" w14:textId="77777777" w:rsidR="00170B77" w:rsidRDefault="00170B77" w:rsidP="00170B77">
      <w:r>
        <w:fldChar w:fldCharType="end"/>
      </w:r>
    </w:p>
    <w:p w14:paraId="5BE7DCB4" w14:textId="77777777" w:rsidR="00DE39C1" w:rsidRDefault="00DE39C1" w:rsidP="00170B77"/>
    <w:p w14:paraId="690ACB37" w14:textId="77777777" w:rsidR="00170B77" w:rsidRDefault="00170B77" w:rsidP="00170B77"/>
    <w:p w14:paraId="5E22F769" w14:textId="77777777" w:rsidR="00170B77" w:rsidRDefault="00170B77">
      <w:r>
        <w:br w:type="page"/>
      </w:r>
    </w:p>
    <w:p w14:paraId="7E7A6FB3" w14:textId="77777777" w:rsidR="00170B77" w:rsidRPr="0078098D" w:rsidRDefault="00C44683" w:rsidP="0078098D">
      <w:pPr>
        <w:pStyle w:val="Heading1"/>
      </w:pPr>
      <w:r>
        <w:lastRenderedPageBreak/>
        <w:t>Introduction</w:t>
      </w:r>
    </w:p>
    <w:p w14:paraId="3A1C3032" w14:textId="77777777"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The advent of wide-angle imaging of the inner heliosphere has revolutionised the study of the solar wind and, in particular, transient solar wind structures such as Coronal Mass Ejections (CMEs) and Co-rotating Interaction Regions (CIRs). CMEs comprise enormous plasma and magnetic field structures that are ejected from the Sun and propagate at what can be immense speeds th</w:t>
      </w:r>
      <w:r w:rsidR="00ED597C">
        <w:rPr>
          <w:rFonts w:asciiTheme="minorHAnsi" w:hAnsiTheme="minorHAnsi"/>
          <w:sz w:val="22"/>
          <w:szCs w:val="22"/>
        </w:rPr>
        <w:t>rough interplanetary space, whilst</w:t>
      </w:r>
      <w:r w:rsidRPr="00A14B37">
        <w:rPr>
          <w:rFonts w:asciiTheme="minorHAnsi" w:hAnsiTheme="minorHAnsi"/>
          <w:sz w:val="22"/>
          <w:szCs w:val="22"/>
        </w:rPr>
        <w:t xml:space="preserve"> CIRs are characterised by extensive swathes of compressed plasma/magnetic field that form along flow discontinuities of solar origin that permeate the inner heliosphere. With Heliospheric Imaging </w:t>
      </w:r>
      <w:r w:rsidR="00147FC7">
        <w:rPr>
          <w:rFonts w:asciiTheme="minorHAnsi" w:hAnsiTheme="minorHAnsi"/>
          <w:sz w:val="22"/>
          <w:szCs w:val="22"/>
        </w:rPr>
        <w:t xml:space="preserve">(HI) </w:t>
      </w:r>
      <w:r w:rsidRPr="00A14B37">
        <w:rPr>
          <w:rFonts w:asciiTheme="minorHAnsi" w:hAnsiTheme="minorHAnsi"/>
          <w:sz w:val="22"/>
          <w:szCs w:val="22"/>
        </w:rPr>
        <w:t xml:space="preserve">came the unique ability to track the evolution of these features as they propagate through the inner heliosphere. Prior to the development of wide-angle imaging of the inner heliosphere, signatures of such solar wind transients could only be observed within a few solar radii of the Sun, and in the vicinity of a few near-Earth and interplanetary </w:t>
      </w:r>
      <w:r w:rsidR="00F27AE4">
        <w:rPr>
          <w:rFonts w:asciiTheme="minorHAnsi" w:hAnsiTheme="minorHAnsi"/>
          <w:sz w:val="22"/>
          <w:szCs w:val="22"/>
        </w:rPr>
        <w:t xml:space="preserve">in-situ </w:t>
      </w:r>
      <w:r w:rsidRPr="00A14B37">
        <w:rPr>
          <w:rFonts w:asciiTheme="minorHAnsi" w:hAnsiTheme="minorHAnsi"/>
          <w:sz w:val="22"/>
          <w:szCs w:val="22"/>
        </w:rPr>
        <w:t xml:space="preserve">probes. </w:t>
      </w:r>
      <w:r w:rsidR="00147FC7">
        <w:rPr>
          <w:rFonts w:asciiTheme="minorHAnsi" w:hAnsiTheme="minorHAnsi"/>
          <w:sz w:val="22"/>
          <w:szCs w:val="22"/>
        </w:rPr>
        <w:t xml:space="preserve">HI </w:t>
      </w:r>
      <w:r w:rsidRPr="00A14B37">
        <w:rPr>
          <w:rFonts w:asciiTheme="minorHAnsi" w:hAnsiTheme="minorHAnsi"/>
          <w:sz w:val="22"/>
          <w:szCs w:val="22"/>
        </w:rPr>
        <w:t>has, for the first time, filled that vast and crucial observational gap.</w:t>
      </w:r>
    </w:p>
    <w:p w14:paraId="6671C5E7" w14:textId="77777777" w:rsidR="00C44683" w:rsidRDefault="00C44683" w:rsidP="00ED597C">
      <w:pPr>
        <w:pStyle w:val="Default"/>
        <w:jc w:val="both"/>
        <w:rPr>
          <w:rFonts w:asciiTheme="minorHAnsi" w:hAnsiTheme="minorHAnsi"/>
          <w:sz w:val="22"/>
          <w:szCs w:val="22"/>
        </w:rPr>
      </w:pPr>
      <w:r w:rsidRPr="00A14B37">
        <w:rPr>
          <w:rFonts w:asciiTheme="minorHAnsi" w:hAnsiTheme="minorHAnsi"/>
          <w:sz w:val="22"/>
          <w:szCs w:val="22"/>
        </w:rPr>
        <w:t xml:space="preserve"> </w:t>
      </w:r>
      <w:r w:rsidR="00147FC7">
        <w:rPr>
          <w:rFonts w:asciiTheme="minorHAnsi" w:hAnsiTheme="minorHAnsi"/>
          <w:sz w:val="22"/>
          <w:szCs w:val="22"/>
        </w:rPr>
        <w:tab/>
      </w:r>
      <w:r>
        <w:rPr>
          <w:rFonts w:asciiTheme="minorHAnsi" w:hAnsiTheme="minorHAnsi"/>
          <w:sz w:val="22"/>
          <w:szCs w:val="22"/>
        </w:rPr>
        <w:t xml:space="preserve">The </w:t>
      </w:r>
      <w:r w:rsidRPr="00A14B37">
        <w:rPr>
          <w:rFonts w:asciiTheme="minorHAnsi" w:hAnsiTheme="minorHAnsi"/>
          <w:sz w:val="22"/>
          <w:szCs w:val="22"/>
        </w:rPr>
        <w:t xml:space="preserve">HELCATS </w:t>
      </w:r>
      <w:r>
        <w:rPr>
          <w:rFonts w:asciiTheme="minorHAnsi" w:hAnsiTheme="minorHAnsi"/>
          <w:sz w:val="22"/>
          <w:szCs w:val="22"/>
        </w:rPr>
        <w:t xml:space="preserve">project </w:t>
      </w:r>
      <w:r w:rsidRPr="00A14B37">
        <w:rPr>
          <w:rFonts w:asciiTheme="minorHAnsi" w:hAnsiTheme="minorHAnsi"/>
          <w:sz w:val="22"/>
          <w:szCs w:val="22"/>
        </w:rPr>
        <w:t xml:space="preserve">provides an unprecedented focus for world-leading European expertise in the novel and revolutionary, European-led field of </w:t>
      </w:r>
      <w:r w:rsidR="00147FC7">
        <w:rPr>
          <w:rFonts w:asciiTheme="minorHAnsi" w:hAnsiTheme="minorHAnsi"/>
          <w:sz w:val="22"/>
          <w:szCs w:val="22"/>
        </w:rPr>
        <w:t>HI</w:t>
      </w:r>
      <w:r w:rsidRPr="00A14B37">
        <w:rPr>
          <w:rFonts w:asciiTheme="minorHAnsi" w:hAnsiTheme="minorHAnsi"/>
          <w:sz w:val="22"/>
          <w:szCs w:val="22"/>
        </w:rPr>
        <w:t xml:space="preserve">, in terms of instrumentation, data analysis, modelling and science. HELCATS is a strategic </w:t>
      </w:r>
      <w:r w:rsidR="00F27AE4">
        <w:rPr>
          <w:rFonts w:asciiTheme="minorHAnsi" w:hAnsiTheme="minorHAnsi"/>
          <w:sz w:val="22"/>
          <w:szCs w:val="22"/>
        </w:rPr>
        <w:t xml:space="preserve">project </w:t>
      </w:r>
      <w:r w:rsidRPr="00A14B37">
        <w:rPr>
          <w:rFonts w:asciiTheme="minorHAnsi" w:hAnsiTheme="minorHAnsi"/>
          <w:sz w:val="22"/>
          <w:szCs w:val="22"/>
        </w:rPr>
        <w:t>that empower</w:t>
      </w:r>
      <w:r w:rsidR="00147FC7">
        <w:rPr>
          <w:rFonts w:asciiTheme="minorHAnsi" w:hAnsiTheme="minorHAnsi"/>
          <w:sz w:val="22"/>
          <w:szCs w:val="22"/>
        </w:rPr>
        <w:t>s</w:t>
      </w:r>
      <w:r w:rsidRPr="00A14B37">
        <w:rPr>
          <w:rFonts w:asciiTheme="minorHAnsi" w:hAnsiTheme="minorHAnsi"/>
          <w:sz w:val="22"/>
          <w:szCs w:val="22"/>
        </w:rPr>
        <w:t xml:space="preserve"> the wider scientific community, in Europe and beyond, by providing access to advanced catalogues - validated and augmented through the use of techniques and models - for the analysis of solar wind transients, based on observations from European-led space instrumentation. All beneficiaries are at the forefront of heliospheric research and bring distinct, yet highly complementary, skills to the project. HELCATS add</w:t>
      </w:r>
      <w:r w:rsidR="00147FC7">
        <w:rPr>
          <w:rFonts w:asciiTheme="minorHAnsi" w:hAnsiTheme="minorHAnsi"/>
          <w:sz w:val="22"/>
          <w:szCs w:val="22"/>
        </w:rPr>
        <w:t>s</w:t>
      </w:r>
      <w:r w:rsidRPr="00A14B37">
        <w:rPr>
          <w:rFonts w:asciiTheme="minorHAnsi" w:hAnsiTheme="minorHAnsi"/>
          <w:sz w:val="22"/>
          <w:szCs w:val="22"/>
        </w:rPr>
        <w:t xml:space="preserve"> significant value to the exploitation of existing European space instrumentation, providing a strong foundation for enhanced exploitation and advancement of </w:t>
      </w:r>
      <w:r w:rsidR="00F27AE4">
        <w:rPr>
          <w:rFonts w:asciiTheme="minorHAnsi" w:hAnsiTheme="minorHAnsi"/>
          <w:sz w:val="22"/>
          <w:szCs w:val="22"/>
        </w:rPr>
        <w:t xml:space="preserve">European </w:t>
      </w:r>
      <w:r w:rsidRPr="00A14B37">
        <w:rPr>
          <w:rFonts w:asciiTheme="minorHAnsi" w:hAnsiTheme="minorHAnsi"/>
          <w:sz w:val="22"/>
          <w:szCs w:val="22"/>
        </w:rPr>
        <w:t>h</w:t>
      </w:r>
      <w:r w:rsidR="00F27AE4">
        <w:rPr>
          <w:rFonts w:asciiTheme="minorHAnsi" w:hAnsiTheme="minorHAnsi"/>
          <w:sz w:val="22"/>
          <w:szCs w:val="22"/>
        </w:rPr>
        <w:t>eliospheric research</w:t>
      </w:r>
      <w:r w:rsidR="00147FC7">
        <w:rPr>
          <w:rFonts w:asciiTheme="minorHAnsi" w:hAnsiTheme="minorHAnsi"/>
          <w:sz w:val="22"/>
          <w:szCs w:val="22"/>
        </w:rPr>
        <w:t>.</w:t>
      </w:r>
    </w:p>
    <w:p w14:paraId="35C223A8" w14:textId="77777777" w:rsidR="00C44683" w:rsidRPr="00147FC7" w:rsidRDefault="00C44683" w:rsidP="00ED597C">
      <w:pPr>
        <w:pStyle w:val="Default"/>
        <w:ind w:firstLine="720"/>
        <w:jc w:val="both"/>
        <w:rPr>
          <w:rFonts w:asciiTheme="minorHAnsi" w:hAnsiTheme="minorHAnsi"/>
          <w:sz w:val="22"/>
          <w:szCs w:val="22"/>
        </w:rPr>
      </w:pPr>
      <w:r w:rsidRPr="00A14B37">
        <w:rPr>
          <w:rFonts w:asciiTheme="minorHAnsi" w:hAnsiTheme="minorHAnsi"/>
          <w:sz w:val="22"/>
          <w:szCs w:val="22"/>
        </w:rPr>
        <w:t xml:space="preserve">HELCATS recognises the synergy between solar and heliospheric physics research (both of which are European strengths) and their applied space </w:t>
      </w:r>
      <w:r w:rsidRPr="00147FC7">
        <w:rPr>
          <w:rFonts w:asciiTheme="minorHAnsi" w:hAnsiTheme="minorHAnsi"/>
          <w:sz w:val="22"/>
          <w:szCs w:val="22"/>
        </w:rPr>
        <w:t>weather aspect, currently a topic of vigorous debate in many political and scientific arenas. With the impending development of a European space weather capability, HELCATS has real</w:t>
      </w:r>
      <w:r w:rsidR="00147FC7" w:rsidRPr="00147FC7">
        <w:rPr>
          <w:rFonts w:asciiTheme="minorHAnsi" w:hAnsiTheme="minorHAnsi"/>
          <w:sz w:val="22"/>
          <w:szCs w:val="22"/>
        </w:rPr>
        <w:t>, practical</w:t>
      </w:r>
      <w:r w:rsidRPr="00147FC7">
        <w:rPr>
          <w:rFonts w:asciiTheme="minorHAnsi" w:hAnsiTheme="minorHAnsi"/>
          <w:sz w:val="22"/>
          <w:szCs w:val="22"/>
        </w:rPr>
        <w:t xml:space="preserve"> relevance. </w:t>
      </w:r>
    </w:p>
    <w:p w14:paraId="73DEBDB8" w14:textId="77777777" w:rsidR="00C44683" w:rsidRPr="00147FC7" w:rsidRDefault="00147FC7" w:rsidP="00ED597C">
      <w:pPr>
        <w:pStyle w:val="Default"/>
        <w:jc w:val="both"/>
        <w:rPr>
          <w:rFonts w:asciiTheme="minorHAnsi" w:hAnsiTheme="minorHAnsi"/>
          <w:sz w:val="22"/>
          <w:szCs w:val="22"/>
        </w:rPr>
      </w:pPr>
      <w:r w:rsidRPr="00147FC7">
        <w:rPr>
          <w:rFonts w:asciiTheme="minorHAnsi" w:hAnsiTheme="minorHAnsi"/>
          <w:sz w:val="22"/>
          <w:szCs w:val="22"/>
        </w:rPr>
        <w:tab/>
      </w:r>
      <w:r w:rsidR="00C44683" w:rsidRPr="00147FC7">
        <w:rPr>
          <w:rFonts w:asciiTheme="minorHAnsi" w:hAnsiTheme="minorHAnsi"/>
          <w:sz w:val="22"/>
          <w:szCs w:val="22"/>
        </w:rPr>
        <w:t>The HELCATS consortium is led by STFC’s Rutherford Appleton Laboratory. The Coordinator is Professor Richard A Harrison</w:t>
      </w:r>
      <w:ins w:id="21" w:author="qzs00392" w:date="2015-10-14T11:46:00Z">
        <w:r w:rsidR="00A65FE5">
          <w:rPr>
            <w:rFonts w:asciiTheme="minorHAnsi" w:hAnsiTheme="minorHAnsi"/>
            <w:sz w:val="22"/>
            <w:szCs w:val="22"/>
          </w:rPr>
          <w:t>,</w:t>
        </w:r>
      </w:ins>
      <w:r w:rsidR="00C44683" w:rsidRPr="00147FC7">
        <w:rPr>
          <w:rFonts w:asciiTheme="minorHAnsi" w:hAnsiTheme="minorHAnsi"/>
          <w:sz w:val="22"/>
          <w:szCs w:val="22"/>
        </w:rPr>
        <w:t xml:space="preserve"> </w:t>
      </w:r>
      <w:del w:id="22" w:author="qzs00392" w:date="2015-10-14T11:46:00Z">
        <w:r w:rsidR="00C44683" w:rsidRPr="00147FC7" w:rsidDel="00A65FE5">
          <w:rPr>
            <w:rFonts w:asciiTheme="minorHAnsi" w:hAnsiTheme="minorHAnsi"/>
            <w:sz w:val="22"/>
            <w:szCs w:val="22"/>
          </w:rPr>
          <w:delText xml:space="preserve">and </w:delText>
        </w:r>
      </w:del>
      <w:r w:rsidR="00C44683" w:rsidRPr="00147FC7">
        <w:rPr>
          <w:rFonts w:asciiTheme="minorHAnsi" w:hAnsiTheme="minorHAnsi"/>
          <w:sz w:val="22"/>
          <w:szCs w:val="22"/>
        </w:rPr>
        <w:t xml:space="preserve">the Scientific </w:t>
      </w:r>
      <w:ins w:id="23" w:author="qzs00392" w:date="2015-10-14T11:46:00Z">
        <w:r w:rsidR="00A65FE5">
          <w:rPr>
            <w:rFonts w:asciiTheme="minorHAnsi" w:hAnsiTheme="minorHAnsi"/>
            <w:sz w:val="22"/>
            <w:szCs w:val="22"/>
          </w:rPr>
          <w:t xml:space="preserve">Manager is Dr Jackie A Davies </w:t>
        </w:r>
      </w:ins>
      <w:r w:rsidR="00C44683" w:rsidRPr="00147FC7">
        <w:rPr>
          <w:rFonts w:asciiTheme="minorHAnsi" w:hAnsiTheme="minorHAnsi"/>
          <w:sz w:val="22"/>
          <w:szCs w:val="22"/>
        </w:rPr>
        <w:t xml:space="preserve">and </w:t>
      </w:r>
      <w:ins w:id="24" w:author="qzs00392" w:date="2015-10-14T11:46:00Z">
        <w:r w:rsidR="00A65FE5">
          <w:rPr>
            <w:rFonts w:asciiTheme="minorHAnsi" w:hAnsiTheme="minorHAnsi"/>
            <w:sz w:val="22"/>
            <w:szCs w:val="22"/>
          </w:rPr>
          <w:t xml:space="preserve">the </w:t>
        </w:r>
      </w:ins>
      <w:r w:rsidR="00C44683" w:rsidRPr="00147FC7">
        <w:rPr>
          <w:rFonts w:asciiTheme="minorHAnsi" w:hAnsiTheme="minorHAnsi"/>
          <w:sz w:val="22"/>
          <w:szCs w:val="22"/>
        </w:rPr>
        <w:t xml:space="preserve">Technical Manager is Dr </w:t>
      </w:r>
      <w:del w:id="25" w:author="qzs00392" w:date="2015-10-14T11:46:00Z">
        <w:r w:rsidR="00C44683" w:rsidRPr="00147FC7" w:rsidDel="00A65FE5">
          <w:rPr>
            <w:rFonts w:asciiTheme="minorHAnsi" w:hAnsiTheme="minorHAnsi"/>
            <w:sz w:val="22"/>
            <w:szCs w:val="22"/>
          </w:rPr>
          <w:delText>Jackie A Davies</w:delText>
        </w:r>
      </w:del>
      <w:ins w:id="26" w:author="qzs00392" w:date="2015-10-14T11:46:00Z">
        <w:r w:rsidR="00A65FE5">
          <w:rPr>
            <w:rFonts w:asciiTheme="minorHAnsi" w:hAnsiTheme="minorHAnsi"/>
            <w:sz w:val="22"/>
            <w:szCs w:val="22"/>
          </w:rPr>
          <w:t>Jason P Byrne</w:t>
        </w:r>
      </w:ins>
      <w:r w:rsidR="00C44683" w:rsidRPr="00147FC7">
        <w:rPr>
          <w:rFonts w:asciiTheme="minorHAnsi" w:hAnsiTheme="minorHAnsi"/>
          <w:sz w:val="22"/>
          <w:szCs w:val="22"/>
        </w:rPr>
        <w:t>. The list of beneficiaries is given in Table 1</w:t>
      </w:r>
      <w:r>
        <w:rPr>
          <w:rFonts w:asciiTheme="minorHAnsi" w:hAnsiTheme="minorHAnsi"/>
          <w:sz w:val="22"/>
          <w:szCs w:val="22"/>
        </w:rPr>
        <w:t>. T</w:t>
      </w:r>
      <w:r w:rsidR="00C44683" w:rsidRPr="00147FC7">
        <w:rPr>
          <w:rFonts w:asciiTheme="minorHAnsi" w:hAnsiTheme="minorHAnsi"/>
          <w:sz w:val="22"/>
          <w:szCs w:val="22"/>
        </w:rPr>
        <w:t xml:space="preserve">he HELCATS </w:t>
      </w:r>
      <w:proofErr w:type="spellStart"/>
      <w:r w:rsidR="00C44683" w:rsidRPr="00147FC7">
        <w:rPr>
          <w:rFonts w:asciiTheme="minorHAnsi" w:hAnsiTheme="minorHAnsi"/>
          <w:sz w:val="22"/>
          <w:szCs w:val="22"/>
        </w:rPr>
        <w:t>workpackage</w:t>
      </w:r>
      <w:proofErr w:type="spellEnd"/>
      <w:r w:rsidR="00C44683" w:rsidRPr="00147FC7">
        <w:rPr>
          <w:rFonts w:asciiTheme="minorHAnsi" w:hAnsiTheme="minorHAnsi"/>
          <w:sz w:val="22"/>
          <w:szCs w:val="22"/>
        </w:rPr>
        <w:t xml:space="preserve"> (WP) structure is given in Table 2.</w:t>
      </w:r>
    </w:p>
    <w:p w14:paraId="432125F1" w14:textId="77777777" w:rsidR="00147FC7" w:rsidRPr="00147FC7" w:rsidRDefault="00147FC7" w:rsidP="00147FC7">
      <w:pPr>
        <w:pStyle w:val="Default"/>
        <w:jc w:val="both"/>
        <w:rPr>
          <w:rFonts w:asciiTheme="minorHAnsi" w:hAnsiTheme="minorHAnsi"/>
          <w:sz w:val="22"/>
          <w:szCs w:val="22"/>
        </w:rPr>
      </w:pPr>
    </w:p>
    <w:p w14:paraId="69B9702E" w14:textId="77777777" w:rsidR="00C44683" w:rsidRPr="00A14B37" w:rsidRDefault="00C44683" w:rsidP="00C44683">
      <w:pPr>
        <w:rPr>
          <w:i/>
        </w:rPr>
      </w:pPr>
      <w:r>
        <w:rPr>
          <w:i/>
        </w:rPr>
        <w:t>Table 1:  HELCATS Beneficiaries</w:t>
      </w:r>
    </w:p>
    <w:tbl>
      <w:tblPr>
        <w:tblStyle w:val="LightGrid-Accent6"/>
        <w:tblW w:w="0" w:type="auto"/>
        <w:tblLook w:val="04A0" w:firstRow="1" w:lastRow="0" w:firstColumn="1" w:lastColumn="0" w:noHBand="0" w:noVBand="1"/>
      </w:tblPr>
      <w:tblGrid>
        <w:gridCol w:w="534"/>
        <w:gridCol w:w="5670"/>
        <w:gridCol w:w="1417"/>
        <w:gridCol w:w="1621"/>
      </w:tblGrid>
      <w:tr w:rsidR="00C44683" w:rsidRPr="00421B5A" w14:paraId="282E37DB" w14:textId="77777777" w:rsidTr="00ED597C">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534" w:type="dxa"/>
          </w:tcPr>
          <w:p w14:paraId="0A11888E" w14:textId="77777777" w:rsidR="00C44683" w:rsidRPr="00421B5A" w:rsidRDefault="00C44683" w:rsidP="00C93675">
            <w:pPr>
              <w:spacing w:before="60" w:after="60"/>
              <w:rPr>
                <w:rFonts w:asciiTheme="minorHAnsi" w:hAnsiTheme="minorHAnsi"/>
                <w:sz w:val="20"/>
                <w:szCs w:val="20"/>
              </w:rPr>
            </w:pPr>
            <w:r w:rsidRPr="00421B5A">
              <w:rPr>
                <w:rFonts w:asciiTheme="minorHAnsi" w:hAnsiTheme="minorHAnsi"/>
                <w:sz w:val="20"/>
                <w:szCs w:val="20"/>
              </w:rPr>
              <w:t>No</w:t>
            </w:r>
          </w:p>
        </w:tc>
        <w:tc>
          <w:tcPr>
            <w:tcW w:w="5670" w:type="dxa"/>
          </w:tcPr>
          <w:p w14:paraId="5DB05C04" w14:textId="77777777"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NAME</w:t>
            </w:r>
          </w:p>
        </w:tc>
        <w:tc>
          <w:tcPr>
            <w:tcW w:w="1417" w:type="dxa"/>
          </w:tcPr>
          <w:p w14:paraId="51C6FAA4" w14:textId="77777777"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SHORT NAME</w:t>
            </w:r>
          </w:p>
        </w:tc>
        <w:tc>
          <w:tcPr>
            <w:tcW w:w="1621" w:type="dxa"/>
          </w:tcPr>
          <w:p w14:paraId="598A42B6" w14:textId="77777777" w:rsidR="00C44683" w:rsidRPr="00421B5A" w:rsidRDefault="00C44683" w:rsidP="00C93675">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421B5A">
              <w:rPr>
                <w:rFonts w:asciiTheme="minorHAnsi" w:hAnsiTheme="minorHAnsi"/>
                <w:sz w:val="20"/>
                <w:szCs w:val="20"/>
              </w:rPr>
              <w:t>COUNTRY</w:t>
            </w:r>
          </w:p>
        </w:tc>
      </w:tr>
      <w:tr w:rsidR="00C44683" w:rsidRPr="00421B5A" w14:paraId="1C05105D"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10218A14"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1</w:t>
            </w:r>
          </w:p>
        </w:tc>
        <w:tc>
          <w:tcPr>
            <w:tcW w:w="5670" w:type="dxa"/>
          </w:tcPr>
          <w:p w14:paraId="71BAD99C"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SCIENCE AND TECHNOLOGY FACILITIES COUNCIL</w:t>
            </w:r>
          </w:p>
        </w:tc>
        <w:tc>
          <w:tcPr>
            <w:tcW w:w="1417" w:type="dxa"/>
          </w:tcPr>
          <w:p w14:paraId="283B264A"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STFC</w:t>
            </w:r>
          </w:p>
        </w:tc>
        <w:tc>
          <w:tcPr>
            <w:tcW w:w="1621" w:type="dxa"/>
          </w:tcPr>
          <w:p w14:paraId="0038BF07"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United Kingdom</w:t>
            </w:r>
          </w:p>
        </w:tc>
      </w:tr>
      <w:tr w:rsidR="00C44683" w:rsidRPr="00421B5A" w14:paraId="34001FDD" w14:textId="77777777" w:rsidTr="00ED597C">
        <w:trPr>
          <w:cnfStyle w:val="000000010000" w:firstRow="0" w:lastRow="0" w:firstColumn="0" w:lastColumn="0" w:oddVBand="0" w:evenVBand="0" w:oddHBand="0" w:evenHBand="1"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34" w:type="dxa"/>
          </w:tcPr>
          <w:p w14:paraId="095188B2"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2</w:t>
            </w:r>
          </w:p>
        </w:tc>
        <w:tc>
          <w:tcPr>
            <w:tcW w:w="5670" w:type="dxa"/>
          </w:tcPr>
          <w:p w14:paraId="17F5CC6A"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UNIVERSITAET GRAZ</w:t>
            </w:r>
          </w:p>
        </w:tc>
        <w:tc>
          <w:tcPr>
            <w:tcW w:w="1417" w:type="dxa"/>
          </w:tcPr>
          <w:p w14:paraId="4BAFB761"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UNIGRAZ</w:t>
            </w:r>
          </w:p>
        </w:tc>
        <w:tc>
          <w:tcPr>
            <w:tcW w:w="1621" w:type="dxa"/>
          </w:tcPr>
          <w:p w14:paraId="2F1AD8E9"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Austria</w:t>
            </w:r>
          </w:p>
        </w:tc>
      </w:tr>
      <w:tr w:rsidR="00C44683" w:rsidRPr="00421B5A" w14:paraId="3DAF2D8B"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3D32420"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3</w:t>
            </w:r>
          </w:p>
        </w:tc>
        <w:tc>
          <w:tcPr>
            <w:tcW w:w="5670" w:type="dxa"/>
          </w:tcPr>
          <w:p w14:paraId="561D9400"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UNIVERSITE PAUL SABATIER TOULOUSE</w:t>
            </w:r>
          </w:p>
        </w:tc>
        <w:tc>
          <w:tcPr>
            <w:tcW w:w="1417" w:type="dxa"/>
          </w:tcPr>
          <w:p w14:paraId="47C39C91"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UPS</w:t>
            </w:r>
          </w:p>
        </w:tc>
        <w:tc>
          <w:tcPr>
            <w:tcW w:w="1621" w:type="dxa"/>
          </w:tcPr>
          <w:p w14:paraId="365A34FA"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France</w:t>
            </w:r>
          </w:p>
        </w:tc>
      </w:tr>
      <w:tr w:rsidR="00C44683" w:rsidRPr="00421B5A" w14:paraId="7926FD59"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472F55B"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4</w:t>
            </w:r>
          </w:p>
        </w:tc>
        <w:tc>
          <w:tcPr>
            <w:tcW w:w="5670" w:type="dxa"/>
          </w:tcPr>
          <w:p w14:paraId="493B5EF4"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GEORG-AUGUST-UNIVERSITAET GOETTINGEN STIFTUNG OEFFENTLICHEN RECHTS</w:t>
            </w:r>
          </w:p>
        </w:tc>
        <w:tc>
          <w:tcPr>
            <w:tcW w:w="1417" w:type="dxa"/>
          </w:tcPr>
          <w:p w14:paraId="05B687A4"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UGOE</w:t>
            </w:r>
          </w:p>
        </w:tc>
        <w:tc>
          <w:tcPr>
            <w:tcW w:w="1621" w:type="dxa"/>
          </w:tcPr>
          <w:p w14:paraId="467E5F9E"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Germany</w:t>
            </w:r>
          </w:p>
        </w:tc>
      </w:tr>
      <w:tr w:rsidR="00C44683" w:rsidRPr="00421B5A" w14:paraId="065EE7FB"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67D22E13"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5</w:t>
            </w:r>
          </w:p>
        </w:tc>
        <w:tc>
          <w:tcPr>
            <w:tcW w:w="5670" w:type="dxa"/>
          </w:tcPr>
          <w:p w14:paraId="053E7ABA"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KONINKLIJKE STERRENWACHT VAN BELGIE</w:t>
            </w:r>
          </w:p>
        </w:tc>
        <w:tc>
          <w:tcPr>
            <w:tcW w:w="1417" w:type="dxa"/>
          </w:tcPr>
          <w:p w14:paraId="48F6F3A8"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ROB</w:t>
            </w:r>
          </w:p>
        </w:tc>
        <w:tc>
          <w:tcPr>
            <w:tcW w:w="1621" w:type="dxa"/>
          </w:tcPr>
          <w:p w14:paraId="44EE55D0"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Belgium</w:t>
            </w:r>
          </w:p>
        </w:tc>
      </w:tr>
      <w:tr w:rsidR="00C44683" w:rsidRPr="00421B5A" w14:paraId="2942DBB2"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1F62C61"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6</w:t>
            </w:r>
          </w:p>
        </w:tc>
        <w:tc>
          <w:tcPr>
            <w:tcW w:w="5670" w:type="dxa"/>
          </w:tcPr>
          <w:p w14:paraId="5C112E73"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 COLLEGE OF SCIENCE, TECHNOLOGY AND MEDICINE</w:t>
            </w:r>
          </w:p>
        </w:tc>
        <w:tc>
          <w:tcPr>
            <w:tcW w:w="1417" w:type="dxa"/>
          </w:tcPr>
          <w:p w14:paraId="1A2FC7E0"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IMPERIAL</w:t>
            </w:r>
          </w:p>
        </w:tc>
        <w:tc>
          <w:tcPr>
            <w:tcW w:w="1621" w:type="dxa"/>
          </w:tcPr>
          <w:p w14:paraId="36139B8A"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United Kingdom</w:t>
            </w:r>
          </w:p>
        </w:tc>
      </w:tr>
      <w:tr w:rsidR="00C44683" w:rsidRPr="00421B5A" w14:paraId="4D872C80"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4F2F7FC"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7</w:t>
            </w:r>
          </w:p>
        </w:tc>
        <w:tc>
          <w:tcPr>
            <w:tcW w:w="5670" w:type="dxa"/>
          </w:tcPr>
          <w:p w14:paraId="78203A7D"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HELSINGIN YLIOPISTO</w:t>
            </w:r>
          </w:p>
        </w:tc>
        <w:tc>
          <w:tcPr>
            <w:tcW w:w="1417" w:type="dxa"/>
          </w:tcPr>
          <w:p w14:paraId="0770B33E"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UH</w:t>
            </w:r>
          </w:p>
        </w:tc>
        <w:tc>
          <w:tcPr>
            <w:tcW w:w="1621" w:type="dxa"/>
          </w:tcPr>
          <w:p w14:paraId="0998FF4F" w14:textId="77777777" w:rsidR="00C44683" w:rsidRPr="00421B5A" w:rsidRDefault="00C44683" w:rsidP="00C93675">
            <w:pPr>
              <w:spacing w:before="60" w:after="60"/>
              <w:cnfStyle w:val="000000100000" w:firstRow="0" w:lastRow="0" w:firstColumn="0" w:lastColumn="0" w:oddVBand="0" w:evenVBand="0" w:oddHBand="1" w:evenHBand="0" w:firstRowFirstColumn="0" w:firstRowLastColumn="0" w:lastRowFirstColumn="0" w:lastRowLastColumn="0"/>
              <w:rPr>
                <w:sz w:val="20"/>
                <w:szCs w:val="20"/>
              </w:rPr>
            </w:pPr>
            <w:r w:rsidRPr="00421B5A">
              <w:rPr>
                <w:sz w:val="20"/>
                <w:szCs w:val="20"/>
              </w:rPr>
              <w:t>Finland</w:t>
            </w:r>
          </w:p>
        </w:tc>
      </w:tr>
      <w:tr w:rsidR="00C44683" w:rsidRPr="00421B5A" w14:paraId="7EAB7981"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55C30A2F" w14:textId="77777777" w:rsidR="00C44683" w:rsidRPr="00421B5A" w:rsidRDefault="00C44683" w:rsidP="00C93675">
            <w:pPr>
              <w:spacing w:before="60" w:after="60"/>
              <w:jc w:val="center"/>
              <w:rPr>
                <w:rFonts w:asciiTheme="minorHAnsi" w:hAnsiTheme="minorHAnsi"/>
                <w:sz w:val="20"/>
                <w:szCs w:val="20"/>
              </w:rPr>
            </w:pPr>
            <w:r w:rsidRPr="00421B5A">
              <w:rPr>
                <w:rFonts w:asciiTheme="minorHAnsi" w:hAnsiTheme="minorHAnsi"/>
                <w:sz w:val="20"/>
                <w:szCs w:val="20"/>
              </w:rPr>
              <w:t>8</w:t>
            </w:r>
          </w:p>
        </w:tc>
        <w:tc>
          <w:tcPr>
            <w:tcW w:w="5670" w:type="dxa"/>
          </w:tcPr>
          <w:p w14:paraId="366A8531"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THE PROVOST, FELLOWS, FOUNDATION SCHOLARS &amp; THE OTHER MEMBERS OF BOARD OF THE COLLEGE OF THE HOLY &amp; UNDIVIDED TRINITY OF QUEEN ELIZABETH NEAR DUBLIN</w:t>
            </w:r>
          </w:p>
        </w:tc>
        <w:tc>
          <w:tcPr>
            <w:tcW w:w="1417" w:type="dxa"/>
          </w:tcPr>
          <w:p w14:paraId="2F8473A8"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TCD</w:t>
            </w:r>
          </w:p>
        </w:tc>
        <w:tc>
          <w:tcPr>
            <w:tcW w:w="1621" w:type="dxa"/>
          </w:tcPr>
          <w:p w14:paraId="0755B91E" w14:textId="77777777" w:rsidR="00C44683" w:rsidRPr="00421B5A" w:rsidRDefault="00C44683" w:rsidP="00C93675">
            <w:pPr>
              <w:spacing w:before="60" w:after="60"/>
              <w:cnfStyle w:val="000000010000" w:firstRow="0" w:lastRow="0" w:firstColumn="0" w:lastColumn="0" w:oddVBand="0" w:evenVBand="0" w:oddHBand="0" w:evenHBand="1" w:firstRowFirstColumn="0" w:firstRowLastColumn="0" w:lastRowFirstColumn="0" w:lastRowLastColumn="0"/>
              <w:rPr>
                <w:sz w:val="20"/>
                <w:szCs w:val="20"/>
              </w:rPr>
            </w:pPr>
            <w:r w:rsidRPr="00421B5A">
              <w:rPr>
                <w:sz w:val="20"/>
                <w:szCs w:val="20"/>
              </w:rPr>
              <w:t>Ireland</w:t>
            </w:r>
          </w:p>
        </w:tc>
      </w:tr>
    </w:tbl>
    <w:p w14:paraId="13614041" w14:textId="77777777" w:rsidR="00C44683" w:rsidRDefault="00C44683" w:rsidP="00C44683">
      <w:pPr>
        <w:rPr>
          <w:i/>
        </w:rPr>
      </w:pPr>
    </w:p>
    <w:p w14:paraId="14EAB0CB" w14:textId="77777777" w:rsidR="00C93675" w:rsidRDefault="00C93675" w:rsidP="00C44683">
      <w:pPr>
        <w:rPr>
          <w:i/>
        </w:rPr>
      </w:pPr>
    </w:p>
    <w:p w14:paraId="0A8D118C" w14:textId="77777777" w:rsidR="00C44683" w:rsidRPr="00B02332" w:rsidRDefault="00C44683" w:rsidP="00C44683">
      <w:pPr>
        <w:rPr>
          <w:i/>
        </w:rPr>
      </w:pPr>
      <w:r>
        <w:rPr>
          <w:i/>
        </w:rPr>
        <w:t>Table 2:  The HELCATS WP structure</w:t>
      </w:r>
    </w:p>
    <w:tbl>
      <w:tblPr>
        <w:tblStyle w:val="LightGrid-Accent6"/>
        <w:tblW w:w="9249" w:type="dxa"/>
        <w:tblLook w:val="04A0" w:firstRow="1" w:lastRow="0" w:firstColumn="1" w:lastColumn="0" w:noHBand="0" w:noVBand="1"/>
      </w:tblPr>
      <w:tblGrid>
        <w:gridCol w:w="1219"/>
        <w:gridCol w:w="1441"/>
        <w:gridCol w:w="6589"/>
      </w:tblGrid>
      <w:tr w:rsidR="00C44683" w:rsidRPr="00F10C32" w14:paraId="27B7BFAC" w14:textId="77777777" w:rsidTr="00C44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60E6EB5E" w14:textId="77777777" w:rsidR="00C44683" w:rsidRPr="00F10C32" w:rsidRDefault="00C44683" w:rsidP="00C44683">
            <w:pPr>
              <w:spacing w:before="120" w:after="120"/>
              <w:rPr>
                <w:rFonts w:asciiTheme="minorHAnsi" w:hAnsiTheme="minorHAnsi"/>
                <w:sz w:val="20"/>
                <w:szCs w:val="20"/>
              </w:rPr>
            </w:pPr>
            <w:r>
              <w:rPr>
                <w:rFonts w:asciiTheme="minorHAnsi" w:hAnsiTheme="minorHAnsi"/>
                <w:sz w:val="20"/>
                <w:szCs w:val="20"/>
              </w:rPr>
              <w:t>WP No</w:t>
            </w:r>
          </w:p>
        </w:tc>
        <w:tc>
          <w:tcPr>
            <w:tcW w:w="1441" w:type="dxa"/>
          </w:tcPr>
          <w:p w14:paraId="15E0683E" w14:textId="77777777" w:rsidR="00C44683"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sz w:val="20"/>
                <w:szCs w:val="20"/>
              </w:rPr>
            </w:pPr>
            <w:r w:rsidRPr="00B43C97">
              <w:rPr>
                <w:rFonts w:asciiTheme="minorHAnsi" w:hAnsiTheme="minorHAnsi"/>
                <w:sz w:val="20"/>
                <w:szCs w:val="20"/>
              </w:rPr>
              <w:t>WP ACTIVITY TYPE</w:t>
            </w:r>
          </w:p>
        </w:tc>
        <w:tc>
          <w:tcPr>
            <w:tcW w:w="6589" w:type="dxa"/>
          </w:tcPr>
          <w:p w14:paraId="5D0BC5FF" w14:textId="77777777" w:rsidR="00C44683" w:rsidRPr="00F10C32" w:rsidRDefault="00C44683" w:rsidP="00C44683">
            <w:pPr>
              <w:spacing w:before="120" w:after="120"/>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WP TITLE</w:t>
            </w:r>
          </w:p>
        </w:tc>
      </w:tr>
      <w:tr w:rsidR="00C44683" w:rsidRPr="00F10C32" w14:paraId="3AAA4301"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4F4102E0"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1</w:t>
            </w:r>
          </w:p>
        </w:tc>
        <w:tc>
          <w:tcPr>
            <w:tcW w:w="1441" w:type="dxa"/>
          </w:tcPr>
          <w:p w14:paraId="0C18199B" w14:textId="77777777"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MGT</w:t>
            </w:r>
          </w:p>
        </w:tc>
        <w:tc>
          <w:tcPr>
            <w:tcW w:w="6589" w:type="dxa"/>
          </w:tcPr>
          <w:p w14:paraId="139AF4B3" w14:textId="77777777"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MANAGEMENT</w:t>
            </w:r>
          </w:p>
        </w:tc>
      </w:tr>
      <w:tr w:rsidR="00C44683" w:rsidRPr="00F10C32" w14:paraId="1C6E02AE"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30D95E3F"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2</w:t>
            </w:r>
          </w:p>
        </w:tc>
        <w:tc>
          <w:tcPr>
            <w:tcW w:w="1441" w:type="dxa"/>
          </w:tcPr>
          <w:p w14:paraId="1E016B69" w14:textId="77777777"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14:paraId="37824A6D" w14:textId="77777777"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PRODUCING A DEFINITIVE CATALOGUE OF CMES IMAGED BY STEREO/HI</w:t>
            </w:r>
          </w:p>
        </w:tc>
      </w:tr>
      <w:tr w:rsidR="00C44683" w:rsidRPr="00F10C32" w14:paraId="6B6EDF71"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436980D6"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3</w:t>
            </w:r>
          </w:p>
        </w:tc>
        <w:tc>
          <w:tcPr>
            <w:tcW w:w="1441" w:type="dxa"/>
          </w:tcPr>
          <w:p w14:paraId="4180715A" w14:textId="77777777"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14:paraId="77895AD7" w14:textId="77777777"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DERIVING/CATALOGUING THE KINETIC PROPERTIES OF STEREO/HI CMES BASED ON GEOMETRICAL AND FORWARD MODELLING</w:t>
            </w:r>
          </w:p>
        </w:tc>
      </w:tr>
      <w:tr w:rsidR="00C44683" w:rsidRPr="00F10C32" w14:paraId="034C7024"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177EDD47"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4</w:t>
            </w:r>
          </w:p>
        </w:tc>
        <w:tc>
          <w:tcPr>
            <w:tcW w:w="1441" w:type="dxa"/>
          </w:tcPr>
          <w:p w14:paraId="78FB9D91" w14:textId="77777777"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14:paraId="67D8CD64" w14:textId="77777777"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VERIFYING THE KINEMATIC PROPERTIES OF STEREO/ HI CMES AGAINST IN-SITU CME OBSERVATIONS AND CORONAL SOURCES</w:t>
            </w:r>
          </w:p>
        </w:tc>
      </w:tr>
      <w:tr w:rsidR="00C44683" w:rsidRPr="00F10C32" w14:paraId="703FE075"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2676BD64"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5</w:t>
            </w:r>
          </w:p>
        </w:tc>
        <w:tc>
          <w:tcPr>
            <w:tcW w:w="1441" w:type="dxa"/>
          </w:tcPr>
          <w:p w14:paraId="344C7488" w14:textId="77777777"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14:paraId="741F4FA8" w14:textId="77777777"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PRODUCING A DEFINITIVE CATALOGUE OF CIRS IMAGED BY STEREO/HI THAT INCLUDES VERIFIED MODEL- DERIVED KINEMATIC PROPERTIES</w:t>
            </w:r>
          </w:p>
        </w:tc>
      </w:tr>
      <w:tr w:rsidR="00C44683" w:rsidRPr="00F10C32" w14:paraId="45F41416"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5D92CF3B"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6</w:t>
            </w:r>
          </w:p>
        </w:tc>
        <w:tc>
          <w:tcPr>
            <w:tcW w:w="1441" w:type="dxa"/>
          </w:tcPr>
          <w:p w14:paraId="6424E578" w14:textId="77777777"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RTD</w:t>
            </w:r>
          </w:p>
        </w:tc>
        <w:tc>
          <w:tcPr>
            <w:tcW w:w="6589" w:type="dxa"/>
          </w:tcPr>
          <w:p w14:paraId="76842108" w14:textId="77777777"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INITIALISING ADVANCED NUMERICAL MODELS BASED ON THE KINETIC PROPERTIES OF STEREO/HI CMES AND CIRS</w:t>
            </w:r>
          </w:p>
        </w:tc>
      </w:tr>
      <w:tr w:rsidR="00C44683" w:rsidRPr="00F10C32" w14:paraId="01DC85C2" w14:textId="77777777" w:rsidTr="00C44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3FB36449"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7</w:t>
            </w:r>
          </w:p>
        </w:tc>
        <w:tc>
          <w:tcPr>
            <w:tcW w:w="1441" w:type="dxa"/>
          </w:tcPr>
          <w:p w14:paraId="601B2B9F" w14:textId="77777777" w:rsidR="00C44683" w:rsidRPr="00A70BFF"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RTD</w:t>
            </w:r>
          </w:p>
        </w:tc>
        <w:tc>
          <w:tcPr>
            <w:tcW w:w="6589" w:type="dxa"/>
          </w:tcPr>
          <w:p w14:paraId="0D654A35" w14:textId="77777777" w:rsidR="00C44683" w:rsidRPr="00F10C32" w:rsidRDefault="00C44683" w:rsidP="00C44683">
            <w:pPr>
              <w:spacing w:before="120" w:after="120"/>
              <w:cnfStyle w:val="000000100000" w:firstRow="0" w:lastRow="0" w:firstColumn="0" w:lastColumn="0" w:oddVBand="0" w:evenVBand="0" w:oddHBand="1" w:evenHBand="0" w:firstRowFirstColumn="0" w:firstRowLastColumn="0" w:lastRowFirstColumn="0" w:lastRowLastColumn="0"/>
              <w:rPr>
                <w:sz w:val="20"/>
                <w:szCs w:val="20"/>
              </w:rPr>
            </w:pPr>
            <w:r w:rsidRPr="00A70BFF">
              <w:rPr>
                <w:sz w:val="20"/>
                <w:szCs w:val="20"/>
              </w:rPr>
              <w:t>ASSESSING THE COMPLEMENTARY NATURE OF RADIO MEASUREMENTS OF SOLAR WIND TRANSIENTS</w:t>
            </w:r>
          </w:p>
        </w:tc>
      </w:tr>
      <w:tr w:rsidR="00C44683" w:rsidRPr="00F10C32" w14:paraId="49BAB6E4" w14:textId="77777777" w:rsidTr="00C446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Pr>
          <w:p w14:paraId="0404274A" w14:textId="77777777" w:rsidR="00C44683" w:rsidRPr="00F10C32" w:rsidRDefault="00C44683" w:rsidP="00C44683">
            <w:pPr>
              <w:spacing w:before="120" w:after="120"/>
              <w:jc w:val="center"/>
              <w:rPr>
                <w:rFonts w:asciiTheme="minorHAnsi" w:hAnsiTheme="minorHAnsi"/>
                <w:sz w:val="20"/>
                <w:szCs w:val="20"/>
              </w:rPr>
            </w:pPr>
            <w:r w:rsidRPr="00F10C32">
              <w:rPr>
                <w:rFonts w:asciiTheme="minorHAnsi" w:hAnsiTheme="minorHAnsi"/>
                <w:sz w:val="20"/>
                <w:szCs w:val="20"/>
              </w:rPr>
              <w:t>8</w:t>
            </w:r>
          </w:p>
        </w:tc>
        <w:tc>
          <w:tcPr>
            <w:tcW w:w="1441" w:type="dxa"/>
          </w:tcPr>
          <w:p w14:paraId="2E640420" w14:textId="77777777" w:rsidR="00C44683" w:rsidRPr="00A70BFF"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OTHER</w:t>
            </w:r>
          </w:p>
        </w:tc>
        <w:tc>
          <w:tcPr>
            <w:tcW w:w="6589" w:type="dxa"/>
          </w:tcPr>
          <w:p w14:paraId="4DFEF99C" w14:textId="77777777" w:rsidR="00C44683" w:rsidRPr="00F10C32" w:rsidRDefault="00C44683" w:rsidP="00C44683">
            <w:pPr>
              <w:spacing w:before="120" w:after="120"/>
              <w:cnfStyle w:val="000000010000" w:firstRow="0" w:lastRow="0" w:firstColumn="0" w:lastColumn="0" w:oddVBand="0" w:evenVBand="0" w:oddHBand="0" w:evenHBand="1" w:firstRowFirstColumn="0" w:firstRowLastColumn="0" w:lastRowFirstColumn="0" w:lastRowLastColumn="0"/>
              <w:rPr>
                <w:sz w:val="20"/>
                <w:szCs w:val="20"/>
              </w:rPr>
            </w:pPr>
            <w:r w:rsidRPr="00A70BFF">
              <w:rPr>
                <w:sz w:val="20"/>
                <w:szCs w:val="20"/>
              </w:rPr>
              <w:t>DISSEMINATION</w:t>
            </w:r>
          </w:p>
        </w:tc>
      </w:tr>
    </w:tbl>
    <w:p w14:paraId="1B07297D" w14:textId="77777777" w:rsidR="00C44683" w:rsidRDefault="00C44683" w:rsidP="00C44683"/>
    <w:p w14:paraId="7CCF6005" w14:textId="77777777" w:rsidR="00ED597C" w:rsidRDefault="003C55E5" w:rsidP="00ED597C">
      <w:pPr>
        <w:spacing w:after="0" w:line="240" w:lineRule="auto"/>
        <w:rPr>
          <w:sz w:val="22"/>
          <w:szCs w:val="22"/>
        </w:rPr>
      </w:pPr>
      <w:r>
        <w:rPr>
          <w:sz w:val="22"/>
          <w:szCs w:val="22"/>
        </w:rPr>
        <w:t xml:space="preserve">This </w:t>
      </w:r>
      <w:del w:id="27" w:author="qzs00392" w:date="2015-10-14T11:47:00Z">
        <w:r w:rsidDel="00A65FE5">
          <w:rPr>
            <w:sz w:val="22"/>
            <w:szCs w:val="22"/>
          </w:rPr>
          <w:delText xml:space="preserve">annual </w:delText>
        </w:r>
      </w:del>
      <w:proofErr w:type="gramStart"/>
      <w:ins w:id="28" w:author="qzs00392" w:date="2015-10-14T11:47:00Z">
        <w:r w:rsidR="00A65FE5">
          <w:rPr>
            <w:sz w:val="22"/>
            <w:szCs w:val="22"/>
          </w:rPr>
          <w:t>18 month</w:t>
        </w:r>
        <w:proofErr w:type="gramEnd"/>
        <w:r w:rsidR="00A65FE5">
          <w:rPr>
            <w:sz w:val="22"/>
            <w:szCs w:val="22"/>
          </w:rPr>
          <w:t xml:space="preserve"> </w:t>
        </w:r>
      </w:ins>
      <w:r>
        <w:rPr>
          <w:sz w:val="22"/>
          <w:szCs w:val="22"/>
        </w:rPr>
        <w:t xml:space="preserve">report is broken down into reports from each WP. Thus, </w:t>
      </w:r>
      <w:r w:rsidR="00ED597C">
        <w:rPr>
          <w:sz w:val="22"/>
          <w:szCs w:val="22"/>
        </w:rPr>
        <w:t xml:space="preserve">to aid the reading of these WP reports, </w:t>
      </w:r>
      <w:r>
        <w:rPr>
          <w:sz w:val="22"/>
          <w:szCs w:val="22"/>
        </w:rPr>
        <w:t>we repeat the WP strategy and structure details here</w:t>
      </w:r>
      <w:r w:rsidR="00ED597C">
        <w:rPr>
          <w:sz w:val="22"/>
          <w:szCs w:val="22"/>
        </w:rPr>
        <w:t xml:space="preserve">, and refer the reader to </w:t>
      </w:r>
      <w:r w:rsidR="00C93675">
        <w:rPr>
          <w:sz w:val="22"/>
          <w:szCs w:val="22"/>
        </w:rPr>
        <w:t>the WP structure diagram</w:t>
      </w:r>
      <w:r>
        <w:rPr>
          <w:sz w:val="22"/>
          <w:szCs w:val="22"/>
        </w:rPr>
        <w:t>.</w:t>
      </w:r>
    </w:p>
    <w:p w14:paraId="3AA3A830" w14:textId="77777777" w:rsidR="003C55E5" w:rsidRDefault="003C55E5" w:rsidP="00ED597C">
      <w:pPr>
        <w:spacing w:after="0" w:line="240" w:lineRule="auto"/>
        <w:ind w:firstLine="720"/>
        <w:rPr>
          <w:rFonts w:cs="Arial"/>
          <w:color w:val="000000"/>
          <w:sz w:val="22"/>
          <w:szCs w:val="22"/>
        </w:rPr>
      </w:pPr>
      <w:r w:rsidRPr="003C55E5">
        <w:rPr>
          <w:rFonts w:cs="Arial"/>
          <w:color w:val="000000"/>
          <w:sz w:val="22"/>
          <w:szCs w:val="22"/>
        </w:rPr>
        <w:t xml:space="preserve">The fundamental aim of the HELCATS project is to start with heliospheric imaging observations and, from that, build up facilities, methods and assessment studies in a logical programme of activities. The work </w:t>
      </w:r>
      <w:r>
        <w:rPr>
          <w:rFonts w:cs="Arial"/>
          <w:color w:val="000000"/>
          <w:sz w:val="22"/>
          <w:szCs w:val="22"/>
        </w:rPr>
        <w:t>is m</w:t>
      </w:r>
      <w:r w:rsidRPr="003C55E5">
        <w:rPr>
          <w:rFonts w:cs="Arial"/>
          <w:color w:val="000000"/>
          <w:sz w:val="22"/>
          <w:szCs w:val="22"/>
        </w:rPr>
        <w:t>anaged by STFC, involving a total of eight European research groups.</w:t>
      </w:r>
      <w:r>
        <w:rPr>
          <w:rFonts w:cs="Arial"/>
          <w:color w:val="000000"/>
          <w:sz w:val="22"/>
          <w:szCs w:val="22"/>
        </w:rPr>
        <w:t xml:space="preserve"> </w:t>
      </w:r>
      <w:r w:rsidRPr="003C55E5">
        <w:rPr>
          <w:rFonts w:cs="Arial"/>
          <w:color w:val="000000"/>
          <w:sz w:val="22"/>
          <w:szCs w:val="22"/>
        </w:rPr>
        <w:t xml:space="preserve">The activities of the groups are tailored to their scientific and technical strengths, maximizing the potential scientific return for the project. </w:t>
      </w:r>
    </w:p>
    <w:p w14:paraId="33780365" w14:textId="77777777" w:rsidR="00ED597C" w:rsidRDefault="00ED597C" w:rsidP="00ED597C">
      <w:pPr>
        <w:autoSpaceDE w:val="0"/>
        <w:autoSpaceDN w:val="0"/>
        <w:adjustRightInd w:val="0"/>
        <w:spacing w:after="0" w:line="240" w:lineRule="auto"/>
        <w:rPr>
          <w:rFonts w:cs="Arial"/>
          <w:bCs/>
          <w:color w:val="000000"/>
          <w:sz w:val="22"/>
          <w:szCs w:val="22"/>
        </w:rPr>
      </w:pPr>
    </w:p>
    <w:p w14:paraId="1E26F7E2" w14:textId="77777777" w:rsidR="003C55E5" w:rsidRPr="003C55E5" w:rsidRDefault="003C55E5" w:rsidP="00ED597C">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WP1:</w:t>
      </w:r>
      <w:r w:rsidRPr="003C55E5">
        <w:rPr>
          <w:rFonts w:cs="Arial"/>
          <w:bCs/>
          <w:color w:val="000000"/>
          <w:sz w:val="22"/>
          <w:szCs w:val="22"/>
        </w:rPr>
        <w:t xml:space="preserve"> </w:t>
      </w:r>
      <w:r w:rsidRPr="00ED597C">
        <w:rPr>
          <w:rFonts w:cs="Arial"/>
          <w:b/>
          <w:bCs/>
          <w:color w:val="000000"/>
          <w:sz w:val="22"/>
          <w:szCs w:val="22"/>
        </w:rPr>
        <w:t>Management</w:t>
      </w:r>
      <w:r w:rsidR="00ED597C">
        <w:rPr>
          <w:rFonts w:cs="Arial"/>
          <w:bCs/>
          <w:color w:val="000000"/>
          <w:sz w:val="22"/>
          <w:szCs w:val="22"/>
        </w:rPr>
        <w:t xml:space="preserve"> - </w:t>
      </w:r>
      <w:r w:rsidRPr="003C55E5">
        <w:rPr>
          <w:rFonts w:cs="Arial"/>
          <w:color w:val="000000"/>
          <w:sz w:val="22"/>
          <w:szCs w:val="22"/>
        </w:rPr>
        <w:t xml:space="preserve">The consortium includes 8 European groups from 7 EU countries and </w:t>
      </w:r>
      <w:del w:id="29" w:author="qzs00392" w:date="2015-10-14T11:47:00Z">
        <w:r w:rsidRPr="003C55E5" w:rsidDel="00A65FE5">
          <w:rPr>
            <w:rFonts w:cs="Arial"/>
            <w:color w:val="000000"/>
            <w:sz w:val="22"/>
            <w:szCs w:val="22"/>
          </w:rPr>
          <w:delText xml:space="preserve">two </w:delText>
        </w:r>
      </w:del>
      <w:ins w:id="30" w:author="qzs00392" w:date="2015-10-14T11:47:00Z">
        <w:r w:rsidR="00A65FE5">
          <w:rPr>
            <w:rFonts w:cs="Arial"/>
            <w:color w:val="000000"/>
            <w:sz w:val="22"/>
            <w:szCs w:val="22"/>
          </w:rPr>
          <w:t>2</w:t>
        </w:r>
        <w:r w:rsidR="00A65FE5" w:rsidRPr="003C55E5">
          <w:rPr>
            <w:rFonts w:cs="Arial"/>
            <w:color w:val="000000"/>
            <w:sz w:val="22"/>
            <w:szCs w:val="22"/>
          </w:rPr>
          <w:t xml:space="preserve"> </w:t>
        </w:r>
      </w:ins>
      <w:r w:rsidRPr="003C55E5">
        <w:rPr>
          <w:rFonts w:cs="Arial"/>
          <w:color w:val="000000"/>
          <w:sz w:val="22"/>
          <w:szCs w:val="22"/>
        </w:rPr>
        <w:t>third parties. The project coordinates work involving observations, cataloguing, modelling, and studies in validation and assessment. WP</w:t>
      </w:r>
      <w:r w:rsidR="00ED597C">
        <w:rPr>
          <w:rFonts w:cs="Arial"/>
          <w:color w:val="000000"/>
          <w:sz w:val="22"/>
          <w:szCs w:val="22"/>
        </w:rPr>
        <w:t>1</w:t>
      </w:r>
      <w:r w:rsidRPr="003C55E5">
        <w:rPr>
          <w:rFonts w:cs="Arial"/>
          <w:color w:val="000000"/>
          <w:sz w:val="22"/>
          <w:szCs w:val="22"/>
        </w:rPr>
        <w:t xml:space="preserve"> covers the formal management roles of the HELCATS project. This includes administrative tasks, maintaining project infrastructure, coordinating inputs and reporting as required and handling a range of project issues. WP1 oversee</w:t>
      </w:r>
      <w:r w:rsidR="00ED597C">
        <w:rPr>
          <w:rFonts w:cs="Arial"/>
          <w:color w:val="000000"/>
          <w:sz w:val="22"/>
          <w:szCs w:val="22"/>
        </w:rPr>
        <w:t>s</w:t>
      </w:r>
      <w:r w:rsidRPr="003C55E5">
        <w:rPr>
          <w:rFonts w:cs="Arial"/>
          <w:color w:val="000000"/>
          <w:sz w:val="22"/>
          <w:szCs w:val="22"/>
        </w:rPr>
        <w:t xml:space="preserve"> the website production and management. </w:t>
      </w:r>
    </w:p>
    <w:p w14:paraId="580069CC" w14:textId="77777777" w:rsidR="003C55E5" w:rsidRDefault="003C55E5" w:rsidP="003C55E5">
      <w:pPr>
        <w:autoSpaceDE w:val="0"/>
        <w:autoSpaceDN w:val="0"/>
        <w:adjustRightInd w:val="0"/>
        <w:spacing w:after="0" w:line="240" w:lineRule="auto"/>
        <w:rPr>
          <w:rFonts w:cs="Arial"/>
          <w:bCs/>
          <w:color w:val="000000"/>
          <w:sz w:val="22"/>
          <w:szCs w:val="22"/>
        </w:rPr>
      </w:pPr>
    </w:p>
    <w:p w14:paraId="22E7A901"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ED597C">
        <w:rPr>
          <w:rFonts w:cs="Arial"/>
          <w:b/>
          <w:bCs/>
          <w:color w:val="000000"/>
          <w:sz w:val="22"/>
          <w:szCs w:val="22"/>
        </w:rPr>
        <w:t>WP2:</w:t>
      </w:r>
      <w:r w:rsidRPr="003C55E5">
        <w:rPr>
          <w:rFonts w:cs="Arial"/>
          <w:bCs/>
          <w:color w:val="000000"/>
          <w:sz w:val="22"/>
          <w:szCs w:val="22"/>
        </w:rPr>
        <w:t xml:space="preserve"> </w:t>
      </w:r>
      <w:r w:rsidRPr="00ED597C">
        <w:rPr>
          <w:rFonts w:cs="Arial"/>
          <w:b/>
          <w:bCs/>
          <w:color w:val="000000"/>
          <w:sz w:val="22"/>
          <w:szCs w:val="22"/>
        </w:rPr>
        <w:t>Producing a definitive catalogue of CMEs imaged by STEREO/HI</w:t>
      </w:r>
      <w:r w:rsidRPr="003C55E5">
        <w:rPr>
          <w:rFonts w:cs="Arial"/>
          <w:bCs/>
          <w:color w:val="000000"/>
          <w:sz w:val="22"/>
          <w:szCs w:val="22"/>
        </w:rPr>
        <w:t xml:space="preserve"> </w:t>
      </w:r>
      <w:r w:rsidR="00ED597C">
        <w:rPr>
          <w:rFonts w:cs="Arial"/>
          <w:bCs/>
          <w:color w:val="000000"/>
          <w:sz w:val="22"/>
          <w:szCs w:val="22"/>
        </w:rPr>
        <w:t xml:space="preserve">- </w:t>
      </w:r>
      <w:r w:rsidRPr="003C55E5">
        <w:rPr>
          <w:rFonts w:cs="Arial"/>
          <w:color w:val="000000"/>
          <w:sz w:val="22"/>
          <w:szCs w:val="22"/>
        </w:rPr>
        <w:t xml:space="preserve">This WP provides the foundation for this project (including scientific coordination), namely the production of a catalogue of CMEs in the heliosphere. The catalogue </w:t>
      </w:r>
      <w:r w:rsidR="00ED597C">
        <w:rPr>
          <w:rFonts w:cs="Arial"/>
          <w:color w:val="000000"/>
          <w:sz w:val="22"/>
          <w:szCs w:val="22"/>
        </w:rPr>
        <w:t xml:space="preserve">is </w:t>
      </w:r>
      <w:del w:id="31" w:author="qzs00392" w:date="2015-10-14T11:47:00Z">
        <w:r w:rsidR="00ED597C" w:rsidDel="00A65FE5">
          <w:rPr>
            <w:rFonts w:cs="Arial"/>
            <w:color w:val="000000"/>
            <w:sz w:val="22"/>
            <w:szCs w:val="22"/>
          </w:rPr>
          <w:delText xml:space="preserve">being </w:delText>
        </w:r>
      </w:del>
      <w:r w:rsidRPr="003C55E5">
        <w:rPr>
          <w:rFonts w:cs="Arial"/>
          <w:color w:val="000000"/>
          <w:sz w:val="22"/>
          <w:szCs w:val="22"/>
        </w:rPr>
        <w:t xml:space="preserve">produced from manual inspection of STEREO/HI data but </w:t>
      </w:r>
      <w:proofErr w:type="gramStart"/>
      <w:r w:rsidRPr="003C55E5">
        <w:rPr>
          <w:rFonts w:cs="Arial"/>
          <w:color w:val="000000"/>
          <w:sz w:val="22"/>
          <w:szCs w:val="22"/>
        </w:rPr>
        <w:t xml:space="preserve">use of automated techniques </w:t>
      </w:r>
      <w:r w:rsidR="00ED597C">
        <w:rPr>
          <w:rFonts w:cs="Arial"/>
          <w:color w:val="000000"/>
          <w:sz w:val="22"/>
          <w:szCs w:val="22"/>
        </w:rPr>
        <w:t>are</w:t>
      </w:r>
      <w:proofErr w:type="gramEnd"/>
      <w:r w:rsidR="00ED597C">
        <w:rPr>
          <w:rFonts w:cs="Arial"/>
          <w:color w:val="000000"/>
          <w:sz w:val="22"/>
          <w:szCs w:val="22"/>
        </w:rPr>
        <w:t xml:space="preserve"> being </w:t>
      </w:r>
      <w:r w:rsidRPr="003C55E5">
        <w:rPr>
          <w:rFonts w:cs="Arial"/>
          <w:color w:val="000000"/>
          <w:sz w:val="22"/>
          <w:szCs w:val="22"/>
        </w:rPr>
        <w:t xml:space="preserve">investigated. Comparisons with coronal CME catalogues </w:t>
      </w:r>
      <w:r w:rsidR="00ED597C">
        <w:rPr>
          <w:rFonts w:cs="Arial"/>
          <w:color w:val="000000"/>
          <w:sz w:val="22"/>
          <w:szCs w:val="22"/>
        </w:rPr>
        <w:t xml:space="preserve">are being </w:t>
      </w:r>
      <w:r w:rsidRPr="003C55E5">
        <w:rPr>
          <w:rFonts w:cs="Arial"/>
          <w:color w:val="000000"/>
          <w:sz w:val="22"/>
          <w:szCs w:val="22"/>
        </w:rPr>
        <w:t xml:space="preserve">made. </w:t>
      </w:r>
    </w:p>
    <w:p w14:paraId="2C4B4270" w14:textId="77777777" w:rsidR="003C55E5" w:rsidRDefault="003C55E5" w:rsidP="003C55E5">
      <w:pPr>
        <w:autoSpaceDE w:val="0"/>
        <w:autoSpaceDN w:val="0"/>
        <w:adjustRightInd w:val="0"/>
        <w:spacing w:after="0" w:line="240" w:lineRule="auto"/>
        <w:rPr>
          <w:rFonts w:cs="Arial"/>
          <w:bCs/>
          <w:color w:val="000000"/>
          <w:sz w:val="22"/>
          <w:szCs w:val="22"/>
        </w:rPr>
      </w:pPr>
    </w:p>
    <w:p w14:paraId="5E408991"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lastRenderedPageBreak/>
        <w:t>WP3: Deriving/cataloguing the kinematic properties of STEREO/HI CMEs based on geometrical and forward modelling</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Here we apply recently established geometrical, forward and (prototype) inverse modelling methods to derive CME parameters, which will be added to the catalogue (including back- and forward-projections to ‘predict’ CME launch and arrivals at various solar system locations). Comparisons will be made between the parameters yielded by the different models. </w:t>
      </w:r>
    </w:p>
    <w:p w14:paraId="6CEA796F" w14:textId="77777777" w:rsidR="003C55E5" w:rsidRDefault="003C55E5" w:rsidP="003C55E5">
      <w:pPr>
        <w:autoSpaceDE w:val="0"/>
        <w:autoSpaceDN w:val="0"/>
        <w:adjustRightInd w:val="0"/>
        <w:spacing w:after="0" w:line="240" w:lineRule="auto"/>
        <w:rPr>
          <w:rFonts w:cs="Arial"/>
          <w:bCs/>
          <w:color w:val="000000"/>
          <w:sz w:val="22"/>
          <w:szCs w:val="22"/>
        </w:rPr>
      </w:pPr>
    </w:p>
    <w:p w14:paraId="7A417787"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WP4: Verifying the kinematic properties of STEREO/HI CMEs against in-situ CME observations and coronal sources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catalogues in-situ CME information (at Earth and elsewhere) for comparison to the projected data from WP3 in order to assess the performance of the aforementioned models. Similarly, comparisons are made with solar ‘surface’ phenomena. These allow a thorough validation of the models. </w:t>
      </w:r>
    </w:p>
    <w:p w14:paraId="3C937EF0" w14:textId="77777777" w:rsidR="003C55E5" w:rsidRDefault="003C55E5" w:rsidP="003C55E5">
      <w:pPr>
        <w:autoSpaceDE w:val="0"/>
        <w:autoSpaceDN w:val="0"/>
        <w:adjustRightInd w:val="0"/>
        <w:spacing w:after="0" w:line="240" w:lineRule="auto"/>
        <w:rPr>
          <w:rFonts w:cs="Arial"/>
          <w:bCs/>
          <w:color w:val="000000"/>
          <w:sz w:val="22"/>
          <w:szCs w:val="22"/>
        </w:rPr>
      </w:pPr>
    </w:p>
    <w:p w14:paraId="017991A3"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WP5: Producing a definitive catalogue of CIRs imaged by STEREO/HI that includes verified model-derived kinematic properties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In parallel with the CME cataloguing, modelling and model assessment in WP2-4, this WP performs an analogous activity for CIRs, again with cataloguing, geometrical modelling and the validation of results through comparisons to in-situ/solar data. </w:t>
      </w:r>
    </w:p>
    <w:p w14:paraId="2FD4C287" w14:textId="77777777" w:rsidR="003C55E5" w:rsidRDefault="003C55E5" w:rsidP="003C55E5">
      <w:pPr>
        <w:autoSpaceDE w:val="0"/>
        <w:autoSpaceDN w:val="0"/>
        <w:adjustRightInd w:val="0"/>
        <w:spacing w:after="0" w:line="240" w:lineRule="auto"/>
        <w:rPr>
          <w:rFonts w:cs="Arial"/>
          <w:bCs/>
          <w:color w:val="000000"/>
          <w:sz w:val="22"/>
          <w:szCs w:val="22"/>
        </w:rPr>
      </w:pPr>
    </w:p>
    <w:p w14:paraId="1037843F"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WP6: Initialising advanced numerical models based on the kinematic properties of STEREO/HI CMEs and CIRs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This WP recognises the potential for using HI data as input to numerical MHD models of the heliosphere (in terms of both CME and CIR phenomena) by considering the use of HI images for initialisation/driving of the ENLIL model. The results will be compared to traditional methods for running such models, based on coronal and </w:t>
      </w:r>
      <w:proofErr w:type="spellStart"/>
      <w:r w:rsidRPr="003C55E5">
        <w:rPr>
          <w:rFonts w:cs="Arial"/>
          <w:color w:val="000000"/>
          <w:sz w:val="22"/>
          <w:szCs w:val="22"/>
        </w:rPr>
        <w:t>photospheric</w:t>
      </w:r>
      <w:proofErr w:type="spellEnd"/>
      <w:r w:rsidRPr="003C55E5">
        <w:rPr>
          <w:rFonts w:cs="Arial"/>
          <w:color w:val="000000"/>
          <w:sz w:val="22"/>
          <w:szCs w:val="22"/>
        </w:rPr>
        <w:t xml:space="preserve"> inputs, to assess their potential. </w:t>
      </w:r>
    </w:p>
    <w:p w14:paraId="3CD923A4" w14:textId="77777777" w:rsidR="003C55E5" w:rsidRDefault="003C55E5" w:rsidP="003C55E5">
      <w:pPr>
        <w:autoSpaceDE w:val="0"/>
        <w:autoSpaceDN w:val="0"/>
        <w:adjustRightInd w:val="0"/>
        <w:spacing w:after="0" w:line="240" w:lineRule="auto"/>
        <w:rPr>
          <w:rFonts w:cs="Arial"/>
          <w:bCs/>
          <w:color w:val="000000"/>
          <w:sz w:val="22"/>
          <w:szCs w:val="22"/>
        </w:rPr>
      </w:pPr>
    </w:p>
    <w:p w14:paraId="713915FE"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WP7: Assessing the complementary nature of radio measurements of solar wind transients</w:t>
      </w:r>
      <w:r w:rsidRPr="003C55E5">
        <w:rPr>
          <w:rFonts w:cs="Arial"/>
          <w:bCs/>
          <w:color w:val="000000"/>
          <w:sz w:val="22"/>
          <w:szCs w:val="22"/>
        </w:rPr>
        <w:t xml:space="preserve"> </w:t>
      </w:r>
      <w:r w:rsidR="00C52174">
        <w:rPr>
          <w:rFonts w:cs="Arial"/>
          <w:bCs/>
          <w:color w:val="000000"/>
          <w:sz w:val="22"/>
          <w:szCs w:val="22"/>
        </w:rPr>
        <w:t xml:space="preserve">- </w:t>
      </w:r>
      <w:r w:rsidRPr="003C55E5">
        <w:rPr>
          <w:rFonts w:cs="Arial"/>
          <w:color w:val="000000"/>
          <w:sz w:val="22"/>
          <w:szCs w:val="22"/>
        </w:rPr>
        <w:t xml:space="preserve">WP7 explores the value of incorporating radio observations, to augment the HI data. It assesses the value of using interplanetary scintillation (IPS) observations and Type II radio burst data in conjunction with HI data, both of which can provide additional information. </w:t>
      </w:r>
    </w:p>
    <w:p w14:paraId="360D977A" w14:textId="77777777" w:rsidR="003C55E5" w:rsidRDefault="003C55E5" w:rsidP="003C55E5">
      <w:pPr>
        <w:autoSpaceDE w:val="0"/>
        <w:autoSpaceDN w:val="0"/>
        <w:adjustRightInd w:val="0"/>
        <w:spacing w:after="0" w:line="240" w:lineRule="auto"/>
        <w:rPr>
          <w:rFonts w:cs="Arial"/>
          <w:bCs/>
          <w:color w:val="000000"/>
          <w:sz w:val="22"/>
          <w:szCs w:val="22"/>
        </w:rPr>
      </w:pPr>
    </w:p>
    <w:p w14:paraId="4278F3DE" w14:textId="77777777" w:rsidR="003C55E5" w:rsidRPr="003C55E5" w:rsidRDefault="003C55E5" w:rsidP="00C52174">
      <w:pPr>
        <w:autoSpaceDE w:val="0"/>
        <w:autoSpaceDN w:val="0"/>
        <w:adjustRightInd w:val="0"/>
        <w:spacing w:after="0" w:line="240" w:lineRule="auto"/>
        <w:rPr>
          <w:rFonts w:cs="Arial"/>
          <w:color w:val="000000"/>
          <w:sz w:val="22"/>
          <w:szCs w:val="22"/>
        </w:rPr>
      </w:pPr>
      <w:r w:rsidRPr="00C52174">
        <w:rPr>
          <w:rFonts w:cs="Arial"/>
          <w:b/>
          <w:bCs/>
          <w:color w:val="000000"/>
          <w:sz w:val="22"/>
          <w:szCs w:val="22"/>
        </w:rPr>
        <w:t>WP8: Dissemination</w:t>
      </w:r>
      <w:r w:rsidR="00C52174">
        <w:rPr>
          <w:rFonts w:cs="Arial"/>
          <w:bCs/>
          <w:color w:val="000000"/>
          <w:sz w:val="22"/>
          <w:szCs w:val="22"/>
        </w:rPr>
        <w:t xml:space="preserve"> - </w:t>
      </w:r>
      <w:r w:rsidRPr="003C55E5">
        <w:rPr>
          <w:rFonts w:cs="Arial"/>
          <w:color w:val="000000"/>
          <w:sz w:val="22"/>
          <w:szCs w:val="22"/>
        </w:rPr>
        <w:t xml:space="preserve">WP8 brings the results to the community through (1) the publication of results in the open, refereed literature, (2) the running of annual open meetings, (3) the installation of all relevant documentation, catalogues and reports on the website and (4) the dissemination of information to the public and policy makers. This includes ingestion of the products into the AMDA data-mining tool the IRAP </w:t>
      </w:r>
      <w:r w:rsidR="00C52174">
        <w:rPr>
          <w:rFonts w:cs="Arial"/>
          <w:color w:val="000000"/>
          <w:sz w:val="22"/>
          <w:szCs w:val="22"/>
        </w:rPr>
        <w:t xml:space="preserve">(UPS) </w:t>
      </w:r>
      <w:r w:rsidRPr="003C55E5">
        <w:rPr>
          <w:rFonts w:cs="Arial"/>
          <w:color w:val="000000"/>
          <w:sz w:val="22"/>
          <w:szCs w:val="22"/>
        </w:rPr>
        <w:t xml:space="preserve">propagation tool, and integration with projects such as HELIO. This WP coordinates the exploitation of the project outputs, such that they feed into numerous research activities and future space weather applications. </w:t>
      </w:r>
    </w:p>
    <w:p w14:paraId="35306F9B" w14:textId="77777777" w:rsidR="003C55E5" w:rsidRDefault="003C55E5" w:rsidP="003C55E5">
      <w:pPr>
        <w:autoSpaceDE w:val="0"/>
        <w:autoSpaceDN w:val="0"/>
        <w:adjustRightInd w:val="0"/>
        <w:spacing w:after="0" w:line="240" w:lineRule="auto"/>
        <w:rPr>
          <w:rFonts w:cs="Arial"/>
          <w:color w:val="000000"/>
          <w:sz w:val="22"/>
          <w:szCs w:val="22"/>
        </w:rPr>
      </w:pPr>
    </w:p>
    <w:p w14:paraId="1E364CA0" w14:textId="77777777" w:rsidR="00421B5A"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Overall, the HELCATS strategy is to coordinate a range of observational and modelling studies of heliospheric phenomena to provide a foundation for enhancing the scientific discipline and the exploitation of European investment in the hardware involved.</w:t>
      </w:r>
    </w:p>
    <w:p w14:paraId="24265C43" w14:textId="77777777" w:rsidR="00421B5A" w:rsidRDefault="00421B5A" w:rsidP="003C55E5">
      <w:pPr>
        <w:autoSpaceDE w:val="0"/>
        <w:autoSpaceDN w:val="0"/>
        <w:adjustRightInd w:val="0"/>
        <w:spacing w:after="0" w:line="240" w:lineRule="auto"/>
        <w:rPr>
          <w:rFonts w:cs="Arial"/>
          <w:color w:val="000000"/>
          <w:sz w:val="22"/>
          <w:szCs w:val="22"/>
        </w:rPr>
      </w:pPr>
    </w:p>
    <w:p w14:paraId="6EAE2A6A" w14:textId="77777777" w:rsidR="003C55E5" w:rsidRPr="003C55E5" w:rsidRDefault="003C55E5" w:rsidP="003C55E5">
      <w:pPr>
        <w:autoSpaceDE w:val="0"/>
        <w:autoSpaceDN w:val="0"/>
        <w:adjustRightInd w:val="0"/>
        <w:spacing w:after="0" w:line="240" w:lineRule="auto"/>
        <w:rPr>
          <w:rFonts w:cs="Arial"/>
          <w:color w:val="000000"/>
          <w:sz w:val="22"/>
          <w:szCs w:val="22"/>
        </w:rPr>
      </w:pPr>
      <w:r w:rsidRPr="003C55E5">
        <w:rPr>
          <w:rFonts w:cs="Arial"/>
          <w:color w:val="000000"/>
          <w:sz w:val="22"/>
          <w:szCs w:val="22"/>
        </w:rPr>
        <w:t xml:space="preserve"> </w:t>
      </w:r>
    </w:p>
    <w:p w14:paraId="2A9E0791" w14:textId="77777777" w:rsidR="003C55E5" w:rsidRDefault="003C55E5" w:rsidP="003C55E5">
      <w:pPr>
        <w:rPr>
          <w:sz w:val="22"/>
          <w:szCs w:val="22"/>
        </w:rPr>
      </w:pPr>
    </w:p>
    <w:p w14:paraId="0B94FE40" w14:textId="77777777" w:rsidR="003C55E5" w:rsidRDefault="00AF41E5" w:rsidP="00AF41E5">
      <w:pPr>
        <w:jc w:val="center"/>
        <w:rPr>
          <w:sz w:val="22"/>
          <w:szCs w:val="22"/>
        </w:rPr>
      </w:pPr>
      <w:r>
        <w:rPr>
          <w:noProof/>
          <w:lang w:val="en-US" w:eastAsia="en-US"/>
        </w:rPr>
        <w:lastRenderedPageBreak/>
        <w:drawing>
          <wp:inline distT="0" distB="0" distL="0" distR="0" wp14:anchorId="5C31AA45" wp14:editId="785E00EA">
            <wp:extent cx="5655733" cy="7534065"/>
            <wp:effectExtent l="0" t="0" r="2540" b="0"/>
            <wp:docPr id="7" name="Picture 7" descr="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t"/>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655971" cy="7534382"/>
                    </a:xfrm>
                    <a:prstGeom prst="rect">
                      <a:avLst/>
                    </a:prstGeom>
                    <a:noFill/>
                    <a:ln>
                      <a:noFill/>
                    </a:ln>
                  </pic:spPr>
                </pic:pic>
              </a:graphicData>
            </a:graphic>
          </wp:inline>
        </w:drawing>
      </w:r>
    </w:p>
    <w:p w14:paraId="6DEA960B" w14:textId="77777777" w:rsidR="00C44683" w:rsidRDefault="00C44683" w:rsidP="00C52174">
      <w:pPr>
        <w:spacing w:after="0" w:line="240" w:lineRule="auto"/>
        <w:rPr>
          <w:sz w:val="22"/>
          <w:szCs w:val="22"/>
        </w:rPr>
      </w:pPr>
      <w:r w:rsidRPr="003C55E5">
        <w:rPr>
          <w:sz w:val="22"/>
          <w:szCs w:val="22"/>
        </w:rPr>
        <w:t>Full details of the HELCATS project can be seen in the description of work documents (606692_DOW_PART_A.pdf and 606692_DOW_PARTB.pdf) agreed with the European Commission in early 2014. The project kicked-off in May 2014. The distribution of work, divided by beneficiary and by WP is given in Table 3.</w:t>
      </w:r>
    </w:p>
    <w:p w14:paraId="5B8B180F" w14:textId="77777777" w:rsidR="00C52174" w:rsidRPr="003C55E5" w:rsidRDefault="00C52174" w:rsidP="00C52174">
      <w:pPr>
        <w:spacing w:after="0" w:line="240" w:lineRule="auto"/>
        <w:rPr>
          <w:sz w:val="22"/>
          <w:szCs w:val="22"/>
        </w:rPr>
      </w:pPr>
    </w:p>
    <w:p w14:paraId="0226DF3B" w14:textId="77777777" w:rsidR="00C44683" w:rsidRPr="00DE5FCF" w:rsidRDefault="00C44683" w:rsidP="00C44683">
      <w:pPr>
        <w:rPr>
          <w:i/>
        </w:rPr>
      </w:pPr>
      <w:r w:rsidRPr="00DE5FCF">
        <w:rPr>
          <w:i/>
        </w:rPr>
        <w:lastRenderedPageBreak/>
        <w:t>Table 3:  The distribution of work between beneficiaries and WP</w:t>
      </w:r>
    </w:p>
    <w:tbl>
      <w:tblPr>
        <w:tblW w:w="9640" w:type="dxa"/>
        <w:tblInd w:w="-279" w:type="dxa"/>
        <w:tblLayout w:type="fixed"/>
        <w:tblCellMar>
          <w:left w:w="0" w:type="dxa"/>
          <w:right w:w="0" w:type="dxa"/>
        </w:tblCellMar>
        <w:tblLook w:val="01E0" w:firstRow="1" w:lastRow="1" w:firstColumn="1" w:lastColumn="1" w:noHBand="0" w:noVBand="0"/>
      </w:tblPr>
      <w:tblGrid>
        <w:gridCol w:w="1418"/>
        <w:gridCol w:w="709"/>
        <w:gridCol w:w="820"/>
        <w:gridCol w:w="926"/>
        <w:gridCol w:w="925"/>
        <w:gridCol w:w="925"/>
        <w:gridCol w:w="926"/>
        <w:gridCol w:w="925"/>
        <w:gridCol w:w="925"/>
        <w:gridCol w:w="1141"/>
      </w:tblGrid>
      <w:tr w:rsidR="00C44683" w:rsidRPr="00DE5FCF" w14:paraId="4BBDCD27" w14:textId="77777777" w:rsidTr="00C44683">
        <w:trPr>
          <w:trHeight w:hRule="exact" w:val="607"/>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14:paraId="284E7D80" w14:textId="77777777" w:rsidR="00C44683" w:rsidRPr="00DE5FCF" w:rsidRDefault="00C44683" w:rsidP="00C44683">
            <w:pPr>
              <w:spacing w:before="120" w:after="120" w:line="240" w:lineRule="auto"/>
              <w:ind w:left="60" w:right="313"/>
              <w:rPr>
                <w:rFonts w:eastAsia="Times New Roman" w:cs="Times New Roman"/>
              </w:rPr>
            </w:pPr>
            <w:r w:rsidRPr="00DE5FCF">
              <w:rPr>
                <w:rFonts w:eastAsia="Times New Roman" w:cs="Times New Roman"/>
                <w:b/>
                <w:bCs/>
              </w:rPr>
              <w:t>Beneficiary</w:t>
            </w:r>
          </w:p>
        </w:tc>
        <w:tc>
          <w:tcPr>
            <w:tcW w:w="709" w:type="dxa"/>
            <w:tcBorders>
              <w:top w:val="single" w:sz="4" w:space="0" w:color="000000"/>
              <w:left w:val="single" w:sz="4" w:space="0" w:color="000000"/>
              <w:bottom w:val="single" w:sz="4" w:space="0" w:color="000000"/>
              <w:right w:val="single" w:sz="4" w:space="0" w:color="000000"/>
            </w:tcBorders>
            <w:shd w:val="clear" w:color="auto" w:fill="CCCCCC"/>
          </w:tcPr>
          <w:p w14:paraId="663171A4"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WP1</w:t>
            </w:r>
          </w:p>
        </w:tc>
        <w:tc>
          <w:tcPr>
            <w:tcW w:w="820" w:type="dxa"/>
            <w:tcBorders>
              <w:top w:val="single" w:sz="4" w:space="0" w:color="000000"/>
              <w:left w:val="single" w:sz="4" w:space="0" w:color="000000"/>
              <w:bottom w:val="single" w:sz="4" w:space="0" w:color="000000"/>
              <w:right w:val="single" w:sz="4" w:space="0" w:color="000000"/>
            </w:tcBorders>
            <w:shd w:val="clear" w:color="auto" w:fill="CCCCCC"/>
          </w:tcPr>
          <w:p w14:paraId="11E17EC4"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WP2</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14:paraId="12C8E50C"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WP3</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4007A78B"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WP7</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00B36374"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WP4</w:t>
            </w:r>
          </w:p>
        </w:tc>
        <w:tc>
          <w:tcPr>
            <w:tcW w:w="926" w:type="dxa"/>
            <w:tcBorders>
              <w:top w:val="single" w:sz="4" w:space="0" w:color="000000"/>
              <w:left w:val="single" w:sz="4" w:space="0" w:color="000000"/>
              <w:bottom w:val="single" w:sz="4" w:space="0" w:color="000000"/>
              <w:right w:val="single" w:sz="4" w:space="0" w:color="000000"/>
            </w:tcBorders>
            <w:shd w:val="clear" w:color="auto" w:fill="CCCCCC"/>
          </w:tcPr>
          <w:p w14:paraId="7CFB1874"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WP5</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47E606A3"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WP6</w:t>
            </w:r>
          </w:p>
        </w:tc>
        <w:tc>
          <w:tcPr>
            <w:tcW w:w="925" w:type="dxa"/>
            <w:tcBorders>
              <w:top w:val="single" w:sz="4" w:space="0" w:color="000000"/>
              <w:left w:val="single" w:sz="4" w:space="0" w:color="000000"/>
              <w:bottom w:val="single" w:sz="4" w:space="0" w:color="000000"/>
              <w:right w:val="single" w:sz="4" w:space="0" w:color="000000"/>
            </w:tcBorders>
            <w:shd w:val="clear" w:color="auto" w:fill="CCCCCC"/>
          </w:tcPr>
          <w:p w14:paraId="5E998131"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rPr>
              <w:t>WP8</w:t>
            </w:r>
          </w:p>
        </w:tc>
        <w:tc>
          <w:tcPr>
            <w:tcW w:w="1141" w:type="dxa"/>
            <w:tcBorders>
              <w:top w:val="single" w:sz="4" w:space="0" w:color="000000"/>
              <w:left w:val="single" w:sz="4" w:space="0" w:color="000000"/>
              <w:bottom w:val="single" w:sz="4" w:space="0" w:color="000000"/>
              <w:right w:val="single" w:sz="4" w:space="0" w:color="000000"/>
            </w:tcBorders>
            <w:shd w:val="clear" w:color="auto" w:fill="CCCCCC"/>
          </w:tcPr>
          <w:p w14:paraId="41FE16CF"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b/>
                <w:bCs/>
                <w:spacing w:val="-18"/>
              </w:rPr>
              <w:t>T</w:t>
            </w:r>
            <w:r w:rsidRPr="00DE5FCF">
              <w:rPr>
                <w:rFonts w:eastAsia="Times New Roman" w:cs="Times New Roman"/>
                <w:b/>
                <w:bCs/>
              </w:rPr>
              <w:t>otal</w:t>
            </w:r>
            <w:r w:rsidRPr="00DE5FCF">
              <w:rPr>
                <w:rFonts w:eastAsia="Times New Roman" w:cs="Times New Roman"/>
                <w:b/>
                <w:bCs/>
                <w:spacing w:val="-5"/>
              </w:rPr>
              <w:t xml:space="preserve"> </w:t>
            </w:r>
            <w:r w:rsidRPr="00DE5FCF">
              <w:rPr>
                <w:rFonts w:eastAsia="Times New Roman" w:cs="Times New Roman"/>
                <w:b/>
                <w:bCs/>
              </w:rPr>
              <w:t>per</w:t>
            </w:r>
            <w:r w:rsidRPr="00DE5FCF">
              <w:rPr>
                <w:rFonts w:eastAsia="Times New Roman" w:cs="Times New Roman"/>
                <w:b/>
                <w:bCs/>
                <w:spacing w:val="-3"/>
              </w:rPr>
              <w:t xml:space="preserve"> </w:t>
            </w:r>
            <w:r w:rsidRPr="00DE5FCF">
              <w:rPr>
                <w:rFonts w:eastAsia="Times New Roman" w:cs="Times New Roman"/>
                <w:b/>
                <w:bCs/>
              </w:rPr>
              <w:t>Beneficiary</w:t>
            </w:r>
          </w:p>
        </w:tc>
      </w:tr>
      <w:tr w:rsidR="00C44683" w:rsidRPr="00DE5FCF" w14:paraId="01C71DD1"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B7435B9"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1 </w:t>
            </w:r>
            <w:r w:rsidR="00147FC7">
              <w:rPr>
                <w:rFonts w:eastAsia="Times New Roman" w:cs="Times New Roman"/>
              </w:rPr>
              <w:t>–</w:t>
            </w:r>
            <w:r w:rsidRPr="00DE5FCF">
              <w:rPr>
                <w:rFonts w:eastAsia="Times New Roman" w:cs="Times New Roman"/>
              </w:rPr>
              <w:t xml:space="preserve"> STFC</w:t>
            </w:r>
          </w:p>
        </w:tc>
        <w:tc>
          <w:tcPr>
            <w:tcW w:w="709" w:type="dxa"/>
            <w:tcBorders>
              <w:top w:val="single" w:sz="4" w:space="0" w:color="000000"/>
              <w:left w:val="single" w:sz="4" w:space="0" w:color="000000"/>
              <w:bottom w:val="single" w:sz="4" w:space="0" w:color="000000"/>
              <w:right w:val="single" w:sz="4" w:space="0" w:color="000000"/>
            </w:tcBorders>
          </w:tcPr>
          <w:p w14:paraId="443DCAE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tcPr>
          <w:p w14:paraId="119DF1D0" w14:textId="77777777" w:rsidR="00C44683" w:rsidRPr="00DE5FCF" w:rsidRDefault="00C44683" w:rsidP="00C44683">
            <w:pPr>
              <w:spacing w:before="120" w:after="120" w:line="240" w:lineRule="auto"/>
              <w:ind w:left="-142" w:right="-20"/>
              <w:jc w:val="center"/>
              <w:rPr>
                <w:rFonts w:eastAsia="Times New Roman" w:cs="Times New Roman"/>
              </w:rPr>
            </w:pPr>
            <w:r>
              <w:rPr>
                <w:rFonts w:eastAsia="Times New Roman" w:cs="Times New Roman"/>
              </w:rPr>
              <w:t>2</w:t>
            </w:r>
            <w:r w:rsidRPr="00DE5FCF">
              <w:rPr>
                <w:rFonts w:eastAsia="Times New Roman" w:cs="Times New Roman"/>
              </w:rPr>
              <w:t>5.00</w:t>
            </w:r>
          </w:p>
        </w:tc>
        <w:tc>
          <w:tcPr>
            <w:tcW w:w="926" w:type="dxa"/>
            <w:tcBorders>
              <w:top w:val="single" w:sz="4" w:space="0" w:color="000000"/>
              <w:left w:val="single" w:sz="4" w:space="0" w:color="000000"/>
              <w:bottom w:val="single" w:sz="4" w:space="0" w:color="000000"/>
              <w:right w:val="single" w:sz="4" w:space="0" w:color="000000"/>
            </w:tcBorders>
          </w:tcPr>
          <w:p w14:paraId="73526FA2"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14:paraId="3C918719"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19.50</w:t>
            </w:r>
          </w:p>
        </w:tc>
        <w:tc>
          <w:tcPr>
            <w:tcW w:w="925" w:type="dxa"/>
            <w:tcBorders>
              <w:top w:val="single" w:sz="4" w:space="0" w:color="000000"/>
              <w:left w:val="single" w:sz="4" w:space="0" w:color="000000"/>
              <w:bottom w:val="single" w:sz="4" w:space="0" w:color="000000"/>
              <w:right w:val="single" w:sz="4" w:space="0" w:color="000000"/>
            </w:tcBorders>
          </w:tcPr>
          <w:p w14:paraId="35F89DA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1DC3F146"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010BBE5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3A927E2E"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spacing w:val="-7"/>
              </w:rPr>
              <w:t>1</w:t>
            </w:r>
            <w:r w:rsidRPr="00DE5FCF">
              <w:rPr>
                <w:rFonts w:eastAsia="Times New Roman" w:cs="Times New Roman"/>
              </w:rPr>
              <w:t>1.50</w:t>
            </w:r>
          </w:p>
        </w:tc>
        <w:tc>
          <w:tcPr>
            <w:tcW w:w="1141" w:type="dxa"/>
            <w:tcBorders>
              <w:top w:val="single" w:sz="4" w:space="0" w:color="000000"/>
              <w:left w:val="single" w:sz="4" w:space="0" w:color="000000"/>
              <w:bottom w:val="single" w:sz="4" w:space="0" w:color="000000"/>
              <w:right w:val="single" w:sz="4" w:space="0" w:color="000000"/>
            </w:tcBorders>
          </w:tcPr>
          <w:p w14:paraId="20FF6B6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73.50</w:t>
            </w:r>
          </w:p>
        </w:tc>
      </w:tr>
      <w:tr w:rsidR="00C44683" w:rsidRPr="00DE5FCF" w14:paraId="2576729E"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ECF8988"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2 - UNIGRAZ</w:t>
            </w:r>
          </w:p>
        </w:tc>
        <w:tc>
          <w:tcPr>
            <w:tcW w:w="709" w:type="dxa"/>
            <w:tcBorders>
              <w:top w:val="single" w:sz="4" w:space="0" w:color="000000"/>
              <w:left w:val="single" w:sz="4" w:space="0" w:color="000000"/>
              <w:bottom w:val="single" w:sz="4" w:space="0" w:color="000000"/>
              <w:right w:val="single" w:sz="4" w:space="0" w:color="000000"/>
            </w:tcBorders>
          </w:tcPr>
          <w:p w14:paraId="0ADBFF8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34E59AD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677296B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5" w:type="dxa"/>
            <w:tcBorders>
              <w:top w:val="single" w:sz="4" w:space="0" w:color="000000"/>
              <w:left w:val="single" w:sz="4" w:space="0" w:color="000000"/>
              <w:bottom w:val="single" w:sz="4" w:space="0" w:color="000000"/>
              <w:right w:val="single" w:sz="4" w:space="0" w:color="000000"/>
            </w:tcBorders>
          </w:tcPr>
          <w:p w14:paraId="320D4F3D"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43A59FB1"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30.00</w:t>
            </w:r>
          </w:p>
        </w:tc>
        <w:tc>
          <w:tcPr>
            <w:tcW w:w="926" w:type="dxa"/>
            <w:tcBorders>
              <w:top w:val="single" w:sz="4" w:space="0" w:color="000000"/>
              <w:left w:val="single" w:sz="4" w:space="0" w:color="000000"/>
              <w:bottom w:val="single" w:sz="4" w:space="0" w:color="000000"/>
              <w:right w:val="single" w:sz="4" w:space="0" w:color="000000"/>
            </w:tcBorders>
          </w:tcPr>
          <w:p w14:paraId="43EC1C8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540FF92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03D551C4"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29AE7976"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36.00</w:t>
            </w:r>
          </w:p>
        </w:tc>
      </w:tr>
      <w:tr w:rsidR="00C44683" w:rsidRPr="00DE5FCF" w14:paraId="111C8FF3"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4C17ED91"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3 </w:t>
            </w:r>
            <w:r w:rsidR="00147FC7">
              <w:rPr>
                <w:rFonts w:eastAsia="Times New Roman" w:cs="Times New Roman"/>
              </w:rPr>
              <w:t>–</w:t>
            </w:r>
            <w:r w:rsidRPr="00DE5FCF">
              <w:rPr>
                <w:rFonts w:eastAsia="Times New Roman" w:cs="Times New Roman"/>
              </w:rPr>
              <w:t xml:space="preserve"> UPS</w:t>
            </w:r>
          </w:p>
        </w:tc>
        <w:tc>
          <w:tcPr>
            <w:tcW w:w="709" w:type="dxa"/>
            <w:tcBorders>
              <w:top w:val="single" w:sz="4" w:space="0" w:color="000000"/>
              <w:left w:val="single" w:sz="4" w:space="0" w:color="000000"/>
              <w:bottom w:val="single" w:sz="4" w:space="0" w:color="000000"/>
              <w:right w:val="single" w:sz="4" w:space="0" w:color="000000"/>
            </w:tcBorders>
          </w:tcPr>
          <w:p w14:paraId="4D01A92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53C3BA2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16C83FD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1B46936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7D92480F"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14:paraId="6FE35FA2"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25.00</w:t>
            </w:r>
          </w:p>
        </w:tc>
        <w:tc>
          <w:tcPr>
            <w:tcW w:w="925" w:type="dxa"/>
            <w:tcBorders>
              <w:top w:val="single" w:sz="4" w:space="0" w:color="000000"/>
              <w:left w:val="single" w:sz="4" w:space="0" w:color="000000"/>
              <w:bottom w:val="single" w:sz="4" w:space="0" w:color="000000"/>
              <w:right w:val="single" w:sz="4" w:space="0" w:color="000000"/>
            </w:tcBorders>
          </w:tcPr>
          <w:p w14:paraId="00D8B12F"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24.00</w:t>
            </w:r>
          </w:p>
        </w:tc>
        <w:tc>
          <w:tcPr>
            <w:tcW w:w="925" w:type="dxa"/>
            <w:tcBorders>
              <w:top w:val="single" w:sz="4" w:space="0" w:color="000000"/>
              <w:left w:val="single" w:sz="4" w:space="0" w:color="000000"/>
              <w:bottom w:val="single" w:sz="4" w:space="0" w:color="000000"/>
              <w:right w:val="single" w:sz="4" w:space="0" w:color="000000"/>
            </w:tcBorders>
          </w:tcPr>
          <w:p w14:paraId="1411F7C6"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10.00</w:t>
            </w:r>
          </w:p>
        </w:tc>
        <w:tc>
          <w:tcPr>
            <w:tcW w:w="1141" w:type="dxa"/>
            <w:tcBorders>
              <w:top w:val="single" w:sz="4" w:space="0" w:color="000000"/>
              <w:left w:val="single" w:sz="4" w:space="0" w:color="000000"/>
              <w:bottom w:val="single" w:sz="4" w:space="0" w:color="000000"/>
              <w:right w:val="single" w:sz="4" w:space="0" w:color="000000"/>
            </w:tcBorders>
          </w:tcPr>
          <w:p w14:paraId="105B140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61.00</w:t>
            </w:r>
          </w:p>
        </w:tc>
      </w:tr>
      <w:tr w:rsidR="00C44683" w:rsidRPr="00DE5FCF" w14:paraId="3487B8E7"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0FCB23FA" w14:textId="77777777" w:rsidR="00C44683" w:rsidRPr="00DE5FCF" w:rsidRDefault="00C44683" w:rsidP="00C44683">
            <w:pPr>
              <w:spacing w:before="120" w:after="120" w:line="240" w:lineRule="auto"/>
              <w:ind w:left="310" w:right="-20"/>
              <w:rPr>
                <w:rFonts w:eastAsia="Times New Roman" w:cs="Times New Roman"/>
              </w:rPr>
            </w:pPr>
            <w:r w:rsidRPr="00DE5FCF">
              <w:rPr>
                <w:rFonts w:eastAsia="Times New Roman" w:cs="Times New Roman"/>
              </w:rPr>
              <w:t>CNRS</w:t>
            </w:r>
          </w:p>
        </w:tc>
        <w:tc>
          <w:tcPr>
            <w:tcW w:w="709" w:type="dxa"/>
            <w:tcBorders>
              <w:top w:val="single" w:sz="4" w:space="0" w:color="000000"/>
              <w:left w:val="single" w:sz="4" w:space="0" w:color="000000"/>
              <w:bottom w:val="single" w:sz="4" w:space="0" w:color="000000"/>
              <w:right w:val="single" w:sz="4" w:space="0" w:color="000000"/>
            </w:tcBorders>
          </w:tcPr>
          <w:p w14:paraId="7F2FDC9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6A2F4A5D"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3344B36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6DA3DD5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426F722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w:t>
            </w:r>
          </w:p>
        </w:tc>
        <w:tc>
          <w:tcPr>
            <w:tcW w:w="926" w:type="dxa"/>
            <w:tcBorders>
              <w:top w:val="single" w:sz="4" w:space="0" w:color="000000"/>
              <w:left w:val="single" w:sz="4" w:space="0" w:color="000000"/>
              <w:bottom w:val="single" w:sz="4" w:space="0" w:color="000000"/>
              <w:right w:val="single" w:sz="4" w:space="0" w:color="000000"/>
            </w:tcBorders>
          </w:tcPr>
          <w:p w14:paraId="487A2AE3"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8.00</w:t>
            </w:r>
          </w:p>
        </w:tc>
        <w:tc>
          <w:tcPr>
            <w:tcW w:w="925" w:type="dxa"/>
            <w:tcBorders>
              <w:top w:val="single" w:sz="4" w:space="0" w:color="000000"/>
              <w:left w:val="single" w:sz="4" w:space="0" w:color="000000"/>
              <w:bottom w:val="single" w:sz="4" w:space="0" w:color="000000"/>
              <w:right w:val="single" w:sz="4" w:space="0" w:color="000000"/>
            </w:tcBorders>
          </w:tcPr>
          <w:p w14:paraId="11CC2A92"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14:paraId="6089F04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26D42B24"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13.00</w:t>
            </w:r>
          </w:p>
        </w:tc>
      </w:tr>
      <w:tr w:rsidR="00C44683" w:rsidRPr="00DE5FCF" w14:paraId="6A8F3C95"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55CD51EE"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4 </w:t>
            </w:r>
            <w:r w:rsidR="00147FC7">
              <w:rPr>
                <w:rFonts w:eastAsia="Times New Roman" w:cs="Times New Roman"/>
              </w:rPr>
              <w:t>–</w:t>
            </w:r>
            <w:r w:rsidRPr="00DE5FCF">
              <w:rPr>
                <w:rFonts w:eastAsia="Times New Roman" w:cs="Times New Roman"/>
              </w:rPr>
              <w:t xml:space="preserve"> UGOE</w:t>
            </w:r>
          </w:p>
        </w:tc>
        <w:tc>
          <w:tcPr>
            <w:tcW w:w="709" w:type="dxa"/>
            <w:tcBorders>
              <w:top w:val="single" w:sz="4" w:space="0" w:color="000000"/>
              <w:left w:val="single" w:sz="4" w:space="0" w:color="000000"/>
              <w:bottom w:val="single" w:sz="4" w:space="0" w:color="000000"/>
              <w:right w:val="single" w:sz="4" w:space="0" w:color="000000"/>
            </w:tcBorders>
          </w:tcPr>
          <w:p w14:paraId="40CCF366"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11A26507"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14:paraId="1E0A7046"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21.00</w:t>
            </w:r>
          </w:p>
        </w:tc>
        <w:tc>
          <w:tcPr>
            <w:tcW w:w="925" w:type="dxa"/>
            <w:tcBorders>
              <w:top w:val="single" w:sz="4" w:space="0" w:color="000000"/>
              <w:left w:val="single" w:sz="4" w:space="0" w:color="000000"/>
              <w:bottom w:val="single" w:sz="4" w:space="0" w:color="000000"/>
              <w:right w:val="single" w:sz="4" w:space="0" w:color="000000"/>
            </w:tcBorders>
          </w:tcPr>
          <w:p w14:paraId="1181DFC9"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3E72D7E5" w14:textId="77777777"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12.00</w:t>
            </w:r>
          </w:p>
        </w:tc>
        <w:tc>
          <w:tcPr>
            <w:tcW w:w="926" w:type="dxa"/>
            <w:tcBorders>
              <w:top w:val="single" w:sz="4" w:space="0" w:color="000000"/>
              <w:left w:val="single" w:sz="4" w:space="0" w:color="000000"/>
              <w:bottom w:val="single" w:sz="4" w:space="0" w:color="000000"/>
              <w:right w:val="single" w:sz="4" w:space="0" w:color="000000"/>
            </w:tcBorders>
          </w:tcPr>
          <w:p w14:paraId="56D136A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332B2D17"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1A6DA592"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7B75A03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39.00</w:t>
            </w:r>
          </w:p>
        </w:tc>
      </w:tr>
      <w:tr w:rsidR="00C44683" w:rsidRPr="00DE5FCF" w14:paraId="3AF4A9F9"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141416BE"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5 </w:t>
            </w:r>
            <w:r w:rsidR="00147FC7">
              <w:rPr>
                <w:rFonts w:eastAsia="Times New Roman" w:cs="Times New Roman"/>
              </w:rPr>
              <w:t>–</w:t>
            </w:r>
            <w:r w:rsidRPr="00DE5FCF">
              <w:rPr>
                <w:rFonts w:eastAsia="Times New Roman" w:cs="Times New Roman"/>
              </w:rPr>
              <w:t xml:space="preserve"> ROB</w:t>
            </w:r>
          </w:p>
        </w:tc>
        <w:tc>
          <w:tcPr>
            <w:tcW w:w="709" w:type="dxa"/>
            <w:tcBorders>
              <w:top w:val="single" w:sz="4" w:space="0" w:color="000000"/>
              <w:left w:val="single" w:sz="4" w:space="0" w:color="000000"/>
              <w:bottom w:val="single" w:sz="4" w:space="0" w:color="000000"/>
              <w:right w:val="single" w:sz="4" w:space="0" w:color="000000"/>
            </w:tcBorders>
          </w:tcPr>
          <w:p w14:paraId="61B93F1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1AB6BE9C"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20.50</w:t>
            </w:r>
          </w:p>
        </w:tc>
        <w:tc>
          <w:tcPr>
            <w:tcW w:w="926" w:type="dxa"/>
            <w:tcBorders>
              <w:top w:val="single" w:sz="4" w:space="0" w:color="000000"/>
              <w:left w:val="single" w:sz="4" w:space="0" w:color="000000"/>
              <w:bottom w:val="single" w:sz="4" w:space="0" w:color="000000"/>
              <w:right w:val="single" w:sz="4" w:space="0" w:color="000000"/>
            </w:tcBorders>
          </w:tcPr>
          <w:p w14:paraId="6FBB2B4E"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7A7937D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5" w:type="dxa"/>
            <w:tcBorders>
              <w:top w:val="single" w:sz="4" w:space="0" w:color="000000"/>
              <w:left w:val="single" w:sz="4" w:space="0" w:color="000000"/>
              <w:bottom w:val="single" w:sz="4" w:space="0" w:color="000000"/>
              <w:right w:val="single" w:sz="4" w:space="0" w:color="000000"/>
            </w:tcBorders>
          </w:tcPr>
          <w:p w14:paraId="1760DBC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6.00</w:t>
            </w:r>
          </w:p>
        </w:tc>
        <w:tc>
          <w:tcPr>
            <w:tcW w:w="926" w:type="dxa"/>
            <w:tcBorders>
              <w:top w:val="single" w:sz="4" w:space="0" w:color="000000"/>
              <w:left w:val="single" w:sz="4" w:space="0" w:color="000000"/>
              <w:bottom w:val="single" w:sz="4" w:space="0" w:color="000000"/>
              <w:right w:val="single" w:sz="4" w:space="0" w:color="000000"/>
            </w:tcBorders>
          </w:tcPr>
          <w:p w14:paraId="79DB0CB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6383E2F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55A7A60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1B9840A5"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29.50</w:t>
            </w:r>
          </w:p>
        </w:tc>
      </w:tr>
      <w:tr w:rsidR="00C44683" w:rsidRPr="00DE5FCF" w14:paraId="4682DD6D"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5729797E"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6 - IMPERIAL</w:t>
            </w:r>
          </w:p>
        </w:tc>
        <w:tc>
          <w:tcPr>
            <w:tcW w:w="709" w:type="dxa"/>
            <w:tcBorders>
              <w:top w:val="single" w:sz="4" w:space="0" w:color="000000"/>
              <w:left w:val="single" w:sz="4" w:space="0" w:color="000000"/>
              <w:bottom w:val="single" w:sz="4" w:space="0" w:color="000000"/>
              <w:right w:val="single" w:sz="4" w:space="0" w:color="000000"/>
            </w:tcBorders>
          </w:tcPr>
          <w:p w14:paraId="6D26ADE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7FEACD5C"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6DD53D3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289ACF2F"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17.00</w:t>
            </w:r>
          </w:p>
        </w:tc>
        <w:tc>
          <w:tcPr>
            <w:tcW w:w="925" w:type="dxa"/>
            <w:tcBorders>
              <w:top w:val="single" w:sz="4" w:space="0" w:color="000000"/>
              <w:left w:val="single" w:sz="4" w:space="0" w:color="000000"/>
              <w:bottom w:val="single" w:sz="4" w:space="0" w:color="000000"/>
              <w:right w:val="single" w:sz="4" w:space="0" w:color="000000"/>
            </w:tcBorders>
          </w:tcPr>
          <w:p w14:paraId="560B145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3.00</w:t>
            </w:r>
          </w:p>
        </w:tc>
        <w:tc>
          <w:tcPr>
            <w:tcW w:w="926" w:type="dxa"/>
            <w:tcBorders>
              <w:top w:val="single" w:sz="4" w:space="0" w:color="000000"/>
              <w:left w:val="single" w:sz="4" w:space="0" w:color="000000"/>
              <w:bottom w:val="single" w:sz="4" w:space="0" w:color="000000"/>
              <w:right w:val="single" w:sz="4" w:space="0" w:color="000000"/>
            </w:tcBorders>
          </w:tcPr>
          <w:p w14:paraId="021743E4"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51943AD9"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3EA27971"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7A19B006"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20.00</w:t>
            </w:r>
          </w:p>
        </w:tc>
      </w:tr>
      <w:tr w:rsidR="00C44683" w:rsidRPr="00DE5FCF" w14:paraId="64A0C49E"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tcPr>
          <w:p w14:paraId="25757332"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7 </w:t>
            </w:r>
            <w:r w:rsidR="00147FC7">
              <w:rPr>
                <w:rFonts w:eastAsia="Times New Roman" w:cs="Times New Roman"/>
              </w:rPr>
              <w:t>–</w:t>
            </w:r>
            <w:r w:rsidRPr="00DE5FCF">
              <w:rPr>
                <w:rFonts w:eastAsia="Times New Roman" w:cs="Times New Roman"/>
              </w:rPr>
              <w:t xml:space="preserve"> UH</w:t>
            </w:r>
          </w:p>
        </w:tc>
        <w:tc>
          <w:tcPr>
            <w:tcW w:w="709" w:type="dxa"/>
            <w:tcBorders>
              <w:top w:val="single" w:sz="4" w:space="0" w:color="000000"/>
              <w:left w:val="single" w:sz="4" w:space="0" w:color="000000"/>
              <w:bottom w:val="single" w:sz="4" w:space="0" w:color="000000"/>
              <w:right w:val="single" w:sz="4" w:space="0" w:color="000000"/>
            </w:tcBorders>
          </w:tcPr>
          <w:p w14:paraId="25D0FB6A"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5D49D877"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75022797"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6EB5CE4E"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4FB86951" w14:textId="77777777"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13.00</w:t>
            </w:r>
          </w:p>
        </w:tc>
        <w:tc>
          <w:tcPr>
            <w:tcW w:w="926" w:type="dxa"/>
            <w:tcBorders>
              <w:top w:val="single" w:sz="4" w:space="0" w:color="000000"/>
              <w:left w:val="single" w:sz="4" w:space="0" w:color="000000"/>
              <w:bottom w:val="single" w:sz="4" w:space="0" w:color="000000"/>
              <w:right w:val="single" w:sz="4" w:space="0" w:color="000000"/>
            </w:tcBorders>
          </w:tcPr>
          <w:p w14:paraId="70AD205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9.00</w:t>
            </w:r>
          </w:p>
        </w:tc>
        <w:tc>
          <w:tcPr>
            <w:tcW w:w="925" w:type="dxa"/>
            <w:tcBorders>
              <w:top w:val="single" w:sz="4" w:space="0" w:color="000000"/>
              <w:left w:val="single" w:sz="4" w:space="0" w:color="000000"/>
              <w:bottom w:val="single" w:sz="4" w:space="0" w:color="000000"/>
              <w:right w:val="single" w:sz="4" w:space="0" w:color="000000"/>
            </w:tcBorders>
          </w:tcPr>
          <w:p w14:paraId="3CBD9FBD"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51A5E71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649FE1A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22.00</w:t>
            </w:r>
          </w:p>
        </w:tc>
      </w:tr>
      <w:tr w:rsidR="00C44683" w:rsidRPr="00DE5FCF" w14:paraId="13D00CC8" w14:textId="77777777" w:rsidTr="00C44683">
        <w:trPr>
          <w:trHeight w:hRule="exact" w:val="373"/>
        </w:trPr>
        <w:tc>
          <w:tcPr>
            <w:tcW w:w="1418" w:type="dxa"/>
            <w:tcBorders>
              <w:top w:val="single" w:sz="4" w:space="0" w:color="000000"/>
              <w:left w:val="single" w:sz="4" w:space="0" w:color="000000"/>
              <w:bottom w:val="single" w:sz="4" w:space="0" w:color="000000"/>
              <w:right w:val="single" w:sz="4" w:space="0" w:color="000000"/>
            </w:tcBorders>
          </w:tcPr>
          <w:p w14:paraId="06A3D265" w14:textId="77777777" w:rsidR="00C44683" w:rsidRPr="00DE5FCF" w:rsidRDefault="00C44683" w:rsidP="00C44683">
            <w:pPr>
              <w:spacing w:before="120" w:after="120" w:line="240" w:lineRule="auto"/>
              <w:ind w:left="60" w:right="-20"/>
              <w:rPr>
                <w:rFonts w:eastAsia="Times New Roman" w:cs="Times New Roman"/>
              </w:rPr>
            </w:pPr>
            <w:r w:rsidRPr="00DE5FCF">
              <w:rPr>
                <w:rFonts w:eastAsia="Times New Roman" w:cs="Times New Roman"/>
              </w:rPr>
              <w:t xml:space="preserve">8 </w:t>
            </w:r>
            <w:r w:rsidR="00147FC7">
              <w:rPr>
                <w:rFonts w:eastAsia="Times New Roman" w:cs="Times New Roman"/>
              </w:rPr>
              <w:t>–</w:t>
            </w:r>
            <w:r w:rsidRPr="00DE5FCF">
              <w:rPr>
                <w:rFonts w:eastAsia="Times New Roman" w:cs="Times New Roman"/>
              </w:rPr>
              <w:t xml:space="preserve"> TCD</w:t>
            </w:r>
          </w:p>
        </w:tc>
        <w:tc>
          <w:tcPr>
            <w:tcW w:w="709" w:type="dxa"/>
            <w:tcBorders>
              <w:top w:val="single" w:sz="4" w:space="0" w:color="000000"/>
              <w:left w:val="single" w:sz="4" w:space="0" w:color="000000"/>
              <w:bottom w:val="single" w:sz="4" w:space="0" w:color="000000"/>
              <w:right w:val="single" w:sz="4" w:space="0" w:color="000000"/>
            </w:tcBorders>
          </w:tcPr>
          <w:p w14:paraId="55CB1CDF"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820" w:type="dxa"/>
            <w:tcBorders>
              <w:top w:val="single" w:sz="4" w:space="0" w:color="000000"/>
              <w:left w:val="single" w:sz="4" w:space="0" w:color="000000"/>
              <w:bottom w:val="single" w:sz="4" w:space="0" w:color="000000"/>
              <w:right w:val="single" w:sz="4" w:space="0" w:color="000000"/>
            </w:tcBorders>
          </w:tcPr>
          <w:p w14:paraId="6C1F68F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0C0B5A73" w14:textId="77777777" w:rsidR="00C44683" w:rsidRPr="00DE5FCF" w:rsidRDefault="00C44683" w:rsidP="00C44683">
            <w:pPr>
              <w:spacing w:before="120" w:after="120" w:line="240" w:lineRule="auto"/>
              <w:ind w:left="31" w:right="-20"/>
              <w:jc w:val="center"/>
              <w:rPr>
                <w:rFonts w:eastAsia="Times New Roman" w:cs="Times New Roman"/>
              </w:rPr>
            </w:pPr>
            <w:r w:rsidRPr="00DE5FCF">
              <w:rPr>
                <w:rFonts w:eastAsia="Times New Roman" w:cs="Times New Roman"/>
              </w:rPr>
              <w:t>15.00</w:t>
            </w:r>
          </w:p>
        </w:tc>
        <w:tc>
          <w:tcPr>
            <w:tcW w:w="925" w:type="dxa"/>
            <w:tcBorders>
              <w:top w:val="single" w:sz="4" w:space="0" w:color="000000"/>
              <w:left w:val="single" w:sz="4" w:space="0" w:color="000000"/>
              <w:bottom w:val="single" w:sz="4" w:space="0" w:color="000000"/>
              <w:right w:val="single" w:sz="4" w:space="0" w:color="000000"/>
            </w:tcBorders>
          </w:tcPr>
          <w:p w14:paraId="2A99AB9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6458BA7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6" w:type="dxa"/>
            <w:tcBorders>
              <w:top w:val="single" w:sz="4" w:space="0" w:color="000000"/>
              <w:left w:val="single" w:sz="4" w:space="0" w:color="000000"/>
              <w:bottom w:val="single" w:sz="4" w:space="0" w:color="000000"/>
              <w:right w:val="single" w:sz="4" w:space="0" w:color="000000"/>
            </w:tcBorders>
          </w:tcPr>
          <w:p w14:paraId="3AF53AD2"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6CDE65D9"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925" w:type="dxa"/>
            <w:tcBorders>
              <w:top w:val="single" w:sz="4" w:space="0" w:color="000000"/>
              <w:left w:val="single" w:sz="4" w:space="0" w:color="000000"/>
              <w:bottom w:val="single" w:sz="4" w:space="0" w:color="000000"/>
              <w:right w:val="single" w:sz="4" w:space="0" w:color="000000"/>
            </w:tcBorders>
          </w:tcPr>
          <w:p w14:paraId="2AF634B0"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0.00</w:t>
            </w:r>
          </w:p>
        </w:tc>
        <w:tc>
          <w:tcPr>
            <w:tcW w:w="1141" w:type="dxa"/>
            <w:tcBorders>
              <w:top w:val="single" w:sz="4" w:space="0" w:color="000000"/>
              <w:left w:val="single" w:sz="4" w:space="0" w:color="000000"/>
              <w:bottom w:val="single" w:sz="4" w:space="0" w:color="000000"/>
              <w:right w:val="single" w:sz="4" w:space="0" w:color="000000"/>
            </w:tcBorders>
          </w:tcPr>
          <w:p w14:paraId="42500B5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15.00</w:t>
            </w:r>
          </w:p>
        </w:tc>
      </w:tr>
      <w:tr w:rsidR="00C44683" w:rsidRPr="00DE5FCF" w14:paraId="6B834901" w14:textId="77777777" w:rsidTr="00C44683">
        <w:trPr>
          <w:trHeight w:hRule="exact" w:val="370"/>
        </w:trPr>
        <w:tc>
          <w:tcPr>
            <w:tcW w:w="1418" w:type="dxa"/>
            <w:tcBorders>
              <w:top w:val="single" w:sz="4" w:space="0" w:color="000000"/>
              <w:left w:val="single" w:sz="4" w:space="0" w:color="000000"/>
              <w:bottom w:val="single" w:sz="4" w:space="0" w:color="000000"/>
              <w:right w:val="single" w:sz="4" w:space="0" w:color="000000"/>
            </w:tcBorders>
            <w:shd w:val="clear" w:color="auto" w:fill="CCCCCC"/>
          </w:tcPr>
          <w:p w14:paraId="2F871805" w14:textId="77777777" w:rsidR="00C44683" w:rsidRPr="00DE5FCF" w:rsidRDefault="00C44683" w:rsidP="00C44683">
            <w:pPr>
              <w:spacing w:before="120" w:after="120" w:line="240" w:lineRule="auto"/>
              <w:ind w:right="40"/>
              <w:rPr>
                <w:rFonts w:eastAsia="Times New Roman" w:cs="Times New Roman"/>
              </w:rPr>
            </w:pPr>
            <w:r>
              <w:rPr>
                <w:rFonts w:eastAsia="Times New Roman" w:cs="Times New Roman"/>
                <w:b/>
                <w:bCs/>
                <w:spacing w:val="-18"/>
                <w:w w:val="99"/>
              </w:rPr>
              <w:t xml:space="preserve"> </w:t>
            </w:r>
            <w:r w:rsidRPr="00DE5FCF">
              <w:rPr>
                <w:rFonts w:eastAsia="Times New Roman" w:cs="Times New Roman"/>
                <w:b/>
                <w:bCs/>
                <w:spacing w:val="-18"/>
                <w:w w:val="99"/>
              </w:rPr>
              <w:t>T</w:t>
            </w:r>
            <w:r w:rsidRPr="00DE5FCF">
              <w:rPr>
                <w:rFonts w:eastAsia="Times New Roman" w:cs="Times New Roman"/>
                <w:b/>
                <w:bCs/>
                <w:w w:val="99"/>
              </w:rPr>
              <w:t>otal</w:t>
            </w:r>
          </w:p>
        </w:tc>
        <w:tc>
          <w:tcPr>
            <w:tcW w:w="709" w:type="dxa"/>
            <w:tcBorders>
              <w:top w:val="single" w:sz="4" w:space="0" w:color="000000"/>
              <w:left w:val="single" w:sz="4" w:space="0" w:color="000000"/>
              <w:bottom w:val="single" w:sz="4" w:space="0" w:color="000000"/>
              <w:right w:val="single" w:sz="4" w:space="0" w:color="000000"/>
            </w:tcBorders>
            <w:shd w:val="clear" w:color="auto" w:fill="EDEDED"/>
          </w:tcPr>
          <w:p w14:paraId="6CB1369B"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8.50</w:t>
            </w:r>
          </w:p>
        </w:tc>
        <w:tc>
          <w:tcPr>
            <w:tcW w:w="820" w:type="dxa"/>
            <w:tcBorders>
              <w:top w:val="single" w:sz="4" w:space="0" w:color="000000"/>
              <w:left w:val="single" w:sz="4" w:space="0" w:color="000000"/>
              <w:bottom w:val="single" w:sz="4" w:space="0" w:color="000000"/>
              <w:right w:val="single" w:sz="4" w:space="0" w:color="000000"/>
            </w:tcBorders>
            <w:shd w:val="clear" w:color="auto" w:fill="EDEDED"/>
          </w:tcPr>
          <w:p w14:paraId="6588BA63"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51.50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14:paraId="49635F53"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51.00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044CDA8F"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39.50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1369468A" w14:textId="77777777" w:rsidR="00C44683" w:rsidRPr="00DE5FCF" w:rsidRDefault="00C44683" w:rsidP="00C44683">
            <w:pPr>
              <w:spacing w:before="120" w:after="120" w:line="240" w:lineRule="auto"/>
              <w:ind w:left="22" w:right="-20"/>
              <w:jc w:val="center"/>
              <w:rPr>
                <w:rFonts w:eastAsia="Times New Roman" w:cs="Times New Roman"/>
              </w:rPr>
            </w:pPr>
            <w:r w:rsidRPr="00DE5FCF">
              <w:rPr>
                <w:rFonts w:eastAsia="Times New Roman" w:cs="Times New Roman"/>
              </w:rPr>
              <w:t>68.00</w:t>
            </w:r>
          </w:p>
        </w:tc>
        <w:tc>
          <w:tcPr>
            <w:tcW w:w="926" w:type="dxa"/>
            <w:tcBorders>
              <w:top w:val="single" w:sz="4" w:space="0" w:color="000000"/>
              <w:left w:val="single" w:sz="4" w:space="0" w:color="000000"/>
              <w:bottom w:val="single" w:sz="4" w:space="0" w:color="000000"/>
              <w:right w:val="single" w:sz="4" w:space="0" w:color="000000"/>
            </w:tcBorders>
            <w:shd w:val="clear" w:color="auto" w:fill="EDEDED"/>
          </w:tcPr>
          <w:p w14:paraId="48C3E483"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42.00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1E226144" w14:textId="77777777" w:rsidR="00C44683" w:rsidRPr="00DE5FCF" w:rsidRDefault="00C44683" w:rsidP="00C44683">
            <w:pPr>
              <w:spacing w:before="120" w:after="120" w:line="240" w:lineRule="auto"/>
              <w:ind w:left="14" w:right="-20"/>
              <w:jc w:val="center"/>
              <w:rPr>
                <w:rFonts w:eastAsia="Times New Roman" w:cs="Times New Roman"/>
              </w:rPr>
            </w:pPr>
            <w:r w:rsidRPr="00DE5FCF">
              <w:rPr>
                <w:rFonts w:eastAsia="Times New Roman" w:cs="Times New Roman"/>
              </w:rPr>
              <w:t>27.00</w:t>
            </w:r>
          </w:p>
        </w:tc>
        <w:tc>
          <w:tcPr>
            <w:tcW w:w="925" w:type="dxa"/>
            <w:tcBorders>
              <w:top w:val="single" w:sz="4" w:space="0" w:color="000000"/>
              <w:left w:val="single" w:sz="4" w:space="0" w:color="000000"/>
              <w:bottom w:val="single" w:sz="4" w:space="0" w:color="000000"/>
              <w:right w:val="single" w:sz="4" w:space="0" w:color="000000"/>
            </w:tcBorders>
            <w:shd w:val="clear" w:color="auto" w:fill="EDEDED"/>
          </w:tcPr>
          <w:p w14:paraId="27FA21DB" w14:textId="77777777" w:rsidR="00C44683" w:rsidRPr="00DE5FCF" w:rsidRDefault="00C44683" w:rsidP="00C44683">
            <w:pPr>
              <w:spacing w:before="120" w:after="120" w:line="240" w:lineRule="auto"/>
              <w:ind w:right="-20"/>
              <w:jc w:val="center"/>
              <w:rPr>
                <w:rFonts w:eastAsia="Times New Roman" w:cs="Times New Roman"/>
              </w:rPr>
            </w:pPr>
            <w:r w:rsidRPr="00DE5FCF">
              <w:rPr>
                <w:rFonts w:eastAsia="Times New Roman" w:cs="Times New Roman"/>
              </w:rPr>
              <w:t>21.50</w:t>
            </w:r>
          </w:p>
        </w:tc>
        <w:tc>
          <w:tcPr>
            <w:tcW w:w="1141" w:type="dxa"/>
            <w:tcBorders>
              <w:top w:val="single" w:sz="4" w:space="0" w:color="000000"/>
              <w:left w:val="single" w:sz="4" w:space="0" w:color="000000"/>
              <w:bottom w:val="single" w:sz="4" w:space="0" w:color="000000"/>
              <w:right w:val="single" w:sz="4" w:space="0" w:color="000000"/>
            </w:tcBorders>
            <w:shd w:val="clear" w:color="auto" w:fill="EDEDED"/>
          </w:tcPr>
          <w:p w14:paraId="41F19238" w14:textId="77777777" w:rsidR="00C44683" w:rsidRPr="00DE5FCF" w:rsidRDefault="00C44683" w:rsidP="00C44683">
            <w:pPr>
              <w:spacing w:before="120" w:after="120" w:line="240" w:lineRule="auto"/>
              <w:ind w:right="40"/>
              <w:jc w:val="center"/>
              <w:rPr>
                <w:rFonts w:eastAsia="Times New Roman" w:cs="Times New Roman"/>
              </w:rPr>
            </w:pPr>
            <w:r w:rsidRPr="00DE5FCF">
              <w:rPr>
                <w:rFonts w:eastAsia="Times New Roman" w:cs="Times New Roman"/>
              </w:rPr>
              <w:t>309.00</w:t>
            </w:r>
          </w:p>
        </w:tc>
      </w:tr>
    </w:tbl>
    <w:p w14:paraId="2694A353" w14:textId="77777777" w:rsidR="00C44683" w:rsidRDefault="00C44683" w:rsidP="00C44683"/>
    <w:p w14:paraId="2F4A79A6" w14:textId="77777777" w:rsidR="00AE50F6" w:rsidRPr="003C55E5" w:rsidRDefault="00C44683" w:rsidP="00C52174">
      <w:pPr>
        <w:spacing w:after="0" w:line="240" w:lineRule="auto"/>
        <w:rPr>
          <w:sz w:val="22"/>
          <w:szCs w:val="22"/>
        </w:rPr>
      </w:pPr>
      <w:r w:rsidRPr="003C55E5">
        <w:rPr>
          <w:sz w:val="22"/>
          <w:szCs w:val="22"/>
        </w:rPr>
        <w:t xml:space="preserve">In the following pages we </w:t>
      </w:r>
      <w:r w:rsidR="00147FC7" w:rsidRPr="003C55E5">
        <w:rPr>
          <w:sz w:val="22"/>
          <w:szCs w:val="22"/>
        </w:rPr>
        <w:t xml:space="preserve">address </w:t>
      </w:r>
      <w:r w:rsidRPr="003C55E5">
        <w:rPr>
          <w:sz w:val="22"/>
          <w:szCs w:val="22"/>
        </w:rPr>
        <w:t>each WP in turn</w:t>
      </w:r>
      <w:r w:rsidR="00147FC7" w:rsidRPr="003C55E5">
        <w:rPr>
          <w:sz w:val="22"/>
          <w:szCs w:val="22"/>
        </w:rPr>
        <w:t>, providing a summary of the WP activities and an update of progress and next steps</w:t>
      </w:r>
      <w:r w:rsidRPr="003C55E5">
        <w:rPr>
          <w:sz w:val="22"/>
          <w:szCs w:val="22"/>
        </w:rPr>
        <w:t>.</w:t>
      </w:r>
      <w:r w:rsidR="00147FC7" w:rsidRPr="003C55E5">
        <w:rPr>
          <w:sz w:val="22"/>
          <w:szCs w:val="22"/>
        </w:rPr>
        <w:t xml:space="preserve"> </w:t>
      </w:r>
      <w:r w:rsidR="00FD5C46" w:rsidRPr="003C55E5">
        <w:rPr>
          <w:sz w:val="22"/>
          <w:szCs w:val="22"/>
        </w:rPr>
        <w:t>HELCATS is a three-year project and w</w:t>
      </w:r>
      <w:r w:rsidR="00147FC7" w:rsidRPr="003C55E5">
        <w:rPr>
          <w:sz w:val="22"/>
          <w:szCs w:val="22"/>
        </w:rPr>
        <w:t xml:space="preserve">e are </w:t>
      </w:r>
      <w:ins w:id="32" w:author="qzs00392" w:date="2015-10-14T11:48:00Z">
        <w:r w:rsidR="00A65FE5">
          <w:rPr>
            <w:sz w:val="22"/>
            <w:szCs w:val="22"/>
          </w:rPr>
          <w:t>18 months into</w:t>
        </w:r>
      </w:ins>
      <w:del w:id="33" w:author="qzs00392" w:date="2015-10-14T11:48:00Z">
        <w:r w:rsidR="00147FC7" w:rsidRPr="003C55E5" w:rsidDel="00A65FE5">
          <w:rPr>
            <w:sz w:val="22"/>
            <w:szCs w:val="22"/>
          </w:rPr>
          <w:delText>about to complete t</w:delText>
        </w:r>
        <w:r w:rsidR="00FD5C46" w:rsidRPr="003C55E5" w:rsidDel="00A65FE5">
          <w:rPr>
            <w:sz w:val="22"/>
            <w:szCs w:val="22"/>
          </w:rPr>
          <w:delText>he first year of</w:delText>
        </w:r>
      </w:del>
      <w:ins w:id="34" w:author="qzs00392" w:date="2015-10-14T11:48:00Z">
        <w:r w:rsidR="00A65FE5">
          <w:rPr>
            <w:sz w:val="22"/>
            <w:szCs w:val="22"/>
          </w:rPr>
          <w:t xml:space="preserve"> the</w:t>
        </w:r>
      </w:ins>
      <w:r w:rsidR="00FD5C46" w:rsidRPr="003C55E5">
        <w:rPr>
          <w:sz w:val="22"/>
          <w:szCs w:val="22"/>
        </w:rPr>
        <w:t xml:space="preserve"> activities. The project has a clearly defined schedule of activities, milestones and deliverables and this rep</w:t>
      </w:r>
      <w:r w:rsidR="00C52174">
        <w:rPr>
          <w:sz w:val="22"/>
          <w:szCs w:val="22"/>
        </w:rPr>
        <w:t>ort demonstrates that the project is on schedule.</w:t>
      </w:r>
      <w:r w:rsidR="00E55A30">
        <w:rPr>
          <w:sz w:val="22"/>
          <w:szCs w:val="22"/>
        </w:rPr>
        <w:t xml:space="preserve"> The WP summaries have been produced by the WP leaders; this does mean that the reports vary slightly in style and format. However, the aim is to produce a thorough statement on the status of the project and the future steps, and this, we believe has been done effectively.</w:t>
      </w:r>
    </w:p>
    <w:p w14:paraId="5729AE9E" w14:textId="77777777" w:rsidR="009F5923" w:rsidRDefault="009F5923"/>
    <w:p w14:paraId="751CD104" w14:textId="77777777" w:rsidR="009F5923" w:rsidRDefault="009F5923"/>
    <w:p w14:paraId="6D8B7CB0" w14:textId="77777777" w:rsidR="009F5923" w:rsidRDefault="009F5923"/>
    <w:p w14:paraId="1B3B5E0E" w14:textId="77777777" w:rsidR="009F5923" w:rsidRDefault="009F5923"/>
    <w:p w14:paraId="4F940B23" w14:textId="77777777" w:rsidR="004025B2" w:rsidRDefault="004025B2">
      <w:pPr>
        <w:rPr>
          <w:b/>
          <w:smallCaps/>
          <w:spacing w:val="5"/>
          <w:sz w:val="32"/>
          <w:szCs w:val="32"/>
        </w:rPr>
      </w:pPr>
      <w:r>
        <w:br w:type="page"/>
      </w:r>
    </w:p>
    <w:p w14:paraId="7D7C2590" w14:textId="77777777" w:rsidR="00AE50F6" w:rsidRDefault="00C44683" w:rsidP="0078098D">
      <w:pPr>
        <w:pStyle w:val="Heading1"/>
      </w:pPr>
      <w:r>
        <w:lastRenderedPageBreak/>
        <w:t>Work Package Summaries and Reports</w:t>
      </w:r>
    </w:p>
    <w:p w14:paraId="1EB9FC14" w14:textId="77777777" w:rsidR="00AB0C6A" w:rsidRDefault="00AB0C6A" w:rsidP="00AB0C6A"/>
    <w:tbl>
      <w:tblPr>
        <w:tblStyle w:val="LightShading-Accent6"/>
        <w:tblW w:w="0" w:type="auto"/>
        <w:tblInd w:w="108" w:type="dxa"/>
        <w:tblLook w:val="04A0" w:firstRow="1" w:lastRow="0" w:firstColumn="1" w:lastColumn="0" w:noHBand="0" w:noVBand="1"/>
      </w:tblPr>
      <w:tblGrid>
        <w:gridCol w:w="9134"/>
      </w:tblGrid>
      <w:tr w:rsidR="00AB0C6A" w14:paraId="4EA16785"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0083AFE" w14:textId="77777777" w:rsidR="00AB0C6A" w:rsidRDefault="00AB0C6A" w:rsidP="00147FC7">
            <w:pPr>
              <w:spacing w:before="120" w:after="120"/>
              <w:jc w:val="center"/>
              <w:rPr>
                <w:sz w:val="28"/>
                <w:szCs w:val="28"/>
              </w:rPr>
            </w:pPr>
            <w:r>
              <w:rPr>
                <w:color w:val="262626" w:themeColor="accent6" w:themeShade="80"/>
                <w:sz w:val="28"/>
                <w:szCs w:val="28"/>
              </w:rPr>
              <w:t>WORK PACKAGE 1 (WP1)</w:t>
            </w:r>
            <w:r w:rsidRPr="009E7E1C">
              <w:rPr>
                <w:color w:val="262626" w:themeColor="accent6" w:themeShade="80"/>
                <w:sz w:val="28"/>
                <w:szCs w:val="28"/>
              </w:rPr>
              <w:t>:</w:t>
            </w:r>
          </w:p>
          <w:p w14:paraId="36CC172A" w14:textId="77777777" w:rsidR="00AB0C6A" w:rsidRPr="009E7E1C" w:rsidRDefault="00AB0C6A" w:rsidP="00147FC7">
            <w:pPr>
              <w:spacing w:before="120" w:after="120"/>
              <w:jc w:val="center"/>
              <w:rPr>
                <w:sz w:val="28"/>
                <w:szCs w:val="28"/>
              </w:rPr>
            </w:pPr>
            <w:r>
              <w:rPr>
                <w:color w:val="262626" w:themeColor="accent6" w:themeShade="80"/>
                <w:sz w:val="28"/>
                <w:szCs w:val="28"/>
              </w:rPr>
              <w:t>MANAGEMENT</w:t>
            </w:r>
          </w:p>
        </w:tc>
      </w:tr>
      <w:tr w:rsidR="00AB0C6A" w14:paraId="13A3E95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10D3B2D" w14:textId="77777777" w:rsidR="00AB0C6A" w:rsidRPr="005B6F3C" w:rsidRDefault="00AB0C6A" w:rsidP="00147FC7">
            <w:pPr>
              <w:spacing w:before="120" w:after="120"/>
              <w:rPr>
                <w:color w:val="262626" w:themeColor="accent6" w:themeShade="80"/>
              </w:rPr>
            </w:pPr>
            <w:r>
              <w:rPr>
                <w:color w:val="262626" w:themeColor="accent6" w:themeShade="80"/>
              </w:rPr>
              <w:t xml:space="preserve">WP1 ACTIVITY TYPE: </w:t>
            </w:r>
            <w:r>
              <w:t>MGT</w:t>
            </w:r>
          </w:p>
        </w:tc>
      </w:tr>
      <w:tr w:rsidR="00AB0C6A" w14:paraId="36440114"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23C8196" w14:textId="77777777" w:rsidR="00AB0C6A" w:rsidRPr="005B6F3C" w:rsidRDefault="00AB0C6A" w:rsidP="00147FC7">
            <w:pPr>
              <w:spacing w:before="120" w:after="120"/>
              <w:rPr>
                <w:color w:val="262626" w:themeColor="accent6" w:themeShade="80"/>
              </w:rPr>
            </w:pPr>
            <w:r>
              <w:rPr>
                <w:color w:val="262626" w:themeColor="accent6" w:themeShade="80"/>
              </w:rPr>
              <w:t xml:space="preserve">WP1 DURATION: </w:t>
            </w:r>
            <w:r w:rsidRPr="00C2169C">
              <w:t>M</w:t>
            </w:r>
            <w:r>
              <w:t>ONTHS</w:t>
            </w:r>
            <w:r w:rsidRPr="00C2169C">
              <w:t xml:space="preserve"> 1 –</w:t>
            </w:r>
            <w:r>
              <w:t xml:space="preserve"> </w:t>
            </w:r>
            <w:r w:rsidRPr="00C2169C">
              <w:t>36</w:t>
            </w:r>
          </w:p>
        </w:tc>
      </w:tr>
      <w:tr w:rsidR="00AB0C6A" w14:paraId="5813A80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9EA2ED6" w14:textId="77777777" w:rsidR="00AB0C6A" w:rsidRPr="005B6F3C" w:rsidRDefault="00AB0C6A" w:rsidP="00147FC7">
            <w:pPr>
              <w:spacing w:before="120" w:after="120"/>
            </w:pPr>
            <w:r>
              <w:rPr>
                <w:color w:val="262626" w:themeColor="accent6" w:themeShade="80"/>
              </w:rPr>
              <w:t xml:space="preserve">WP1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14:paraId="7E5BFE75"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0521D7AF" w14:textId="77777777" w:rsidR="00AB0C6A" w:rsidRDefault="00AB0C6A" w:rsidP="00147FC7">
            <w:pPr>
              <w:spacing w:before="120" w:after="120"/>
              <w:rPr>
                <w:color w:val="262626" w:themeColor="accent6" w:themeShade="80"/>
              </w:rPr>
            </w:pPr>
            <w:r>
              <w:rPr>
                <w:color w:val="262626" w:themeColor="accent6" w:themeShade="80"/>
              </w:rPr>
              <w:t xml:space="preserve">WP1 LEADER: </w:t>
            </w:r>
            <w:r>
              <w:t>Professor Richard A Harrison</w:t>
            </w:r>
          </w:p>
        </w:tc>
      </w:tr>
      <w:tr w:rsidR="00AB0C6A" w14:paraId="1D86863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A3DBCF3" w14:textId="77777777" w:rsidR="00AB0C6A" w:rsidRPr="005B6F3C" w:rsidRDefault="00AB0C6A" w:rsidP="00147FC7">
            <w:pPr>
              <w:spacing w:before="120" w:after="120"/>
            </w:pPr>
            <w:r>
              <w:rPr>
                <w:color w:val="262626" w:themeColor="accent6" w:themeShade="80"/>
              </w:rPr>
              <w:t>WP1 CONTRI</w:t>
            </w:r>
            <w:r w:rsidRPr="005B6F3C">
              <w:rPr>
                <w:color w:val="262626" w:themeColor="accent6" w:themeShade="80"/>
              </w:rPr>
              <w:t xml:space="preserve">BUTORS: </w:t>
            </w:r>
            <w:r>
              <w:t>n/a</w:t>
            </w:r>
          </w:p>
        </w:tc>
      </w:tr>
      <w:tr w:rsidR="00AB0C6A" w14:paraId="1CF540DD"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4CD831A4" w14:textId="77777777" w:rsidR="00AB0C6A" w:rsidRPr="008E5046" w:rsidRDefault="00AB0C6A" w:rsidP="00147FC7">
            <w:pPr>
              <w:spacing w:after="240"/>
              <w:textAlignment w:val="baseline"/>
              <w:rPr>
                <w:rFonts w:eastAsia="Times New Roman" w:cs="Times New Roman"/>
                <w:b w:val="0"/>
                <w:lang w:eastAsia="en-GB"/>
              </w:rPr>
            </w:pPr>
            <w:r>
              <w:rPr>
                <w:color w:val="262626" w:themeColor="accent6" w:themeShade="80"/>
              </w:rPr>
              <w:t>WP1 OVERVIEW</w:t>
            </w:r>
            <w:r w:rsidRPr="005B6F3C">
              <w:rPr>
                <w:color w:val="262626" w:themeColor="accent6" w:themeShade="80"/>
              </w:rPr>
              <w:t xml:space="preserve">: </w:t>
            </w:r>
            <w:r>
              <w:rPr>
                <w:color w:val="262626" w:themeColor="accent6" w:themeShade="80"/>
              </w:rPr>
              <w:t xml:space="preserve"> </w:t>
            </w:r>
            <w:r w:rsidRPr="00EC00F2">
              <w:rPr>
                <w:rFonts w:eastAsia="Times New Roman" w:cs="Times New Roman"/>
                <w:b w:val="0"/>
                <w:lang w:eastAsia="en-GB"/>
              </w:rPr>
              <w:t>The main tasks of WP1 are the initial establishment of the management structure</w:t>
            </w:r>
            <w:r>
              <w:rPr>
                <w:rFonts w:eastAsia="Times New Roman" w:cs="Times New Roman"/>
                <w:b w:val="0"/>
                <w:lang w:eastAsia="en-GB"/>
              </w:rPr>
              <w:t xml:space="preserve"> for the HELCATS project</w:t>
            </w:r>
            <w:r w:rsidRPr="00EC00F2">
              <w:rPr>
                <w:rFonts w:eastAsia="Times New Roman" w:cs="Times New Roman"/>
                <w:b w:val="0"/>
                <w:lang w:eastAsia="en-GB"/>
              </w:rPr>
              <w:t>, and its support and communication tools, the general operation of this structure, and its termination at the end of the project together with the delivery of the final reports.</w:t>
            </w:r>
            <w:r>
              <w:rPr>
                <w:rFonts w:eastAsia="Times New Roman" w:cs="Times New Roman"/>
                <w:b w:val="0"/>
                <w:lang w:eastAsia="en-GB"/>
              </w:rPr>
              <w:t xml:space="preserve"> </w:t>
            </w:r>
            <w:r w:rsidRPr="00EC00F2">
              <w:rPr>
                <w:rFonts w:eastAsia="Times New Roman" w:cs="Times New Roman"/>
                <w:b w:val="0"/>
                <w:lang w:eastAsia="en-GB"/>
              </w:rPr>
              <w:t>The wor</w:t>
            </w:r>
            <w:r>
              <w:rPr>
                <w:rFonts w:eastAsia="Times New Roman" w:cs="Times New Roman"/>
                <w:b w:val="0"/>
                <w:lang w:eastAsia="en-GB"/>
              </w:rPr>
              <w:t xml:space="preserve">k package </w:t>
            </w:r>
            <w:r w:rsidRPr="00EC00F2">
              <w:rPr>
                <w:rFonts w:eastAsia="Times New Roman" w:cs="Times New Roman"/>
                <w:b w:val="0"/>
                <w:lang w:eastAsia="en-GB"/>
              </w:rPr>
              <w:t>consists of two tasks, namely, the HELCATS Project Management and the HELCATS website maintenance. The HELCATS consortium consists of 8 European groups (involving 7 EU counties), plus one th</w:t>
            </w:r>
            <w:r>
              <w:rPr>
                <w:rFonts w:eastAsia="Times New Roman" w:cs="Times New Roman"/>
                <w:b w:val="0"/>
                <w:lang w:eastAsia="en-GB"/>
              </w:rPr>
              <w:t>ird-</w:t>
            </w:r>
            <w:r w:rsidRPr="00EC00F2">
              <w:rPr>
                <w:rFonts w:eastAsia="Times New Roman" w:cs="Times New Roman"/>
                <w:b w:val="0"/>
                <w:lang w:eastAsia="en-GB"/>
              </w:rPr>
              <w:t>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w:t>
            </w:r>
            <w:r>
              <w:rPr>
                <w:rFonts w:eastAsia="Times New Roman" w:cs="Times New Roman"/>
                <w:b w:val="0"/>
                <w:lang w:eastAsia="en-GB"/>
              </w:rPr>
              <w:t>agement of the HELCATS website.</w:t>
            </w:r>
          </w:p>
        </w:tc>
      </w:tr>
      <w:tr w:rsidR="00AB0C6A" w14:paraId="649E0D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07C6216D" w14:textId="77777777" w:rsidR="00AB0C6A" w:rsidRDefault="00AB0C6A" w:rsidP="00147FC7">
            <w:pPr>
              <w:spacing w:before="120" w:after="120"/>
            </w:pPr>
            <w:r>
              <w:rPr>
                <w:color w:val="262626" w:themeColor="accent6" w:themeShade="80"/>
              </w:rPr>
              <w:t>WP1 TASK 1</w:t>
            </w:r>
            <w:r w:rsidRPr="0078506E">
              <w:rPr>
                <w:color w:val="262626" w:themeColor="accent6" w:themeShade="80"/>
              </w:rPr>
              <w:t>.1:</w:t>
            </w:r>
            <w:r>
              <w:rPr>
                <w:color w:val="262626" w:themeColor="accent6" w:themeShade="80"/>
              </w:rPr>
              <w:t xml:space="preserve">  </w:t>
            </w:r>
            <w:r>
              <w:t>HELCATS PROJECT MANAGEMENT (TASK LEAD: STFC)</w:t>
            </w:r>
          </w:p>
          <w:p w14:paraId="56FCFC7B" w14:textId="77777777" w:rsidR="00AB0C6A" w:rsidRDefault="00AB0C6A" w:rsidP="00147FC7">
            <w:pPr>
              <w:spacing w:before="120"/>
              <w:rPr>
                <w:rFonts w:eastAsia="Times New Roman" w:cs="Times New Roman"/>
                <w:b w:val="0"/>
                <w:lang w:eastAsia="en-GB"/>
              </w:rPr>
            </w:pPr>
            <w:r w:rsidRPr="008E5046">
              <w:rPr>
                <w:rFonts w:eastAsia="Times New Roman" w:cs="Times New Roman"/>
                <w:b w:val="0"/>
                <w:lang w:eastAsia="en-GB"/>
              </w:rPr>
              <w:t>Task 1 covers the formal management roles of the HELCATS project. This includes administrative tasks, maintaining project infrastructure, coordinating inputs and reporting as required and hand</w:t>
            </w:r>
            <w:r>
              <w:rPr>
                <w:rFonts w:eastAsia="Times New Roman" w:cs="Times New Roman"/>
                <w:b w:val="0"/>
                <w:lang w:eastAsia="en-GB"/>
              </w:rPr>
              <w:t>ling a range of project issues.</w:t>
            </w:r>
          </w:p>
          <w:p w14:paraId="426EE921"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At the onset of the project, the Executive Board established the formal communication with the Steering Committee, setting up monthly teleconferences and the kick off meeting. The first draft of the HELCATS website was released. The kick off meeting was held on 14-15 May 2014, hosted at the STFC Rutherford Appleton Laboratory. It was attended by all of the beneficiaries and the EU Project Officer. All WPs were discussed in detail. The meeting schedule and locations, for the Bi-Annual Project Meetings/Workshops and the Annual open Workshops were decided for the entire period of the project, ensuring that most </w:t>
            </w:r>
            <w:r w:rsidRPr="0021652B">
              <w:rPr>
                <w:rFonts w:eastAsia="Times New Roman" w:cs="Times New Roman"/>
                <w:b w:val="0"/>
                <w:lang w:eastAsia="en-GB"/>
              </w:rPr>
              <w:t>beneficiaries hosted at least one meeting. The website was also discussed in detail and formally released (</w:t>
            </w:r>
            <w:hyperlink r:id="rId12" w:history="1">
              <w:r w:rsidRPr="0021652B">
                <w:rPr>
                  <w:rStyle w:val="Hyperlink"/>
                  <w:rFonts w:eastAsia="Times New Roman" w:cs="Times New Roman"/>
                  <w:b w:val="0"/>
                  <w:color w:val="393939" w:themeColor="accent6" w:themeShade="BF"/>
                  <w:lang w:eastAsia="en-GB"/>
                </w:rPr>
                <w:t>http://www.helcats-fp7.eu/</w:t>
              </w:r>
            </w:hyperlink>
            <w:r w:rsidRPr="0021652B">
              <w:rPr>
                <w:rFonts w:eastAsia="Times New Roman" w:cs="Times New Roman"/>
                <w:b w:val="0"/>
                <w:lang w:eastAsia="en-GB"/>
              </w:rPr>
              <w:t>) after</w:t>
            </w:r>
            <w:r>
              <w:rPr>
                <w:rFonts w:eastAsia="Times New Roman" w:cs="Times New Roman"/>
                <w:b w:val="0"/>
                <w:lang w:eastAsia="en-GB"/>
              </w:rPr>
              <w:t xml:space="preserve"> the kick-off meeting. Minutes of the meeting and of all subsequent teleconferences are placed on the website (meeting reports are openly available through a ‘meetings’ tab, under the ‘News’ item; teleconference minutes are held within the project wiki on the same website.</w:t>
            </w:r>
          </w:p>
          <w:p w14:paraId="33F266CA"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Thus, after the kick-off meeting, the project satisfied the first two deliverables:</w:t>
            </w:r>
          </w:p>
          <w:p w14:paraId="755E1804"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D1.1 – HELCATS website launch (delivery date by month 3)</w:t>
            </w:r>
          </w:p>
          <w:p w14:paraId="35CC39FB"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D1.2 – Minutes of the kick-off meeting (delivery date by month 2)</w:t>
            </w:r>
          </w:p>
          <w:p w14:paraId="76D914A4"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WP progress is discussed at each monthly telecon with the Steering Committee, chaired by the Coordinator or the Scientific and Technical Manager.</w:t>
            </w:r>
          </w:p>
          <w:p w14:paraId="00F9DC35"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 xml:space="preserve">The first Biannual Meeting of the project was held a ROB on 5-6 November 2014. WP progress was discussed by the Steering Committee; the meeting details and report were lodged on the HELCATS website (under the </w:t>
            </w:r>
            <w:r>
              <w:rPr>
                <w:rFonts w:eastAsia="Times New Roman" w:cs="Times New Roman"/>
                <w:b w:val="0"/>
                <w:lang w:eastAsia="en-GB"/>
              </w:rPr>
              <w:lastRenderedPageBreak/>
              <w:t>‘Meetings’ tab). Technical issues relating, in particular, to standards for the cataloguing activities were addressed in some detail due to the increasing cataloguing activities of the WPs.</w:t>
            </w:r>
          </w:p>
          <w:p w14:paraId="0C817DDA" w14:textId="77777777" w:rsidR="00AB0C6A" w:rsidRDefault="00AB0C6A" w:rsidP="00147FC7">
            <w:pPr>
              <w:spacing w:before="120"/>
              <w:rPr>
                <w:rFonts w:eastAsia="Times New Roman" w:cs="Times New Roman"/>
                <w:b w:val="0"/>
                <w:lang w:eastAsia="en-GB"/>
              </w:rPr>
            </w:pPr>
            <w:r>
              <w:rPr>
                <w:rFonts w:eastAsia="Times New Roman" w:cs="Times New Roman"/>
                <w:b w:val="0"/>
                <w:lang w:eastAsia="en-GB"/>
              </w:rPr>
              <w:t>The Annual Open Workshop and second Bi-annual Meeting of the project have been arranged for the week of the 18</w:t>
            </w:r>
            <w:r w:rsidRPr="00CC562E">
              <w:rPr>
                <w:rFonts w:eastAsia="Times New Roman" w:cs="Times New Roman"/>
                <w:b w:val="0"/>
                <w:vertAlign w:val="superscript"/>
                <w:lang w:eastAsia="en-GB"/>
              </w:rPr>
              <w:t>th</w:t>
            </w:r>
            <w:r>
              <w:rPr>
                <w:rFonts w:eastAsia="Times New Roman" w:cs="Times New Roman"/>
                <w:b w:val="0"/>
                <w:lang w:eastAsia="en-GB"/>
              </w:rPr>
              <w:t xml:space="preserve"> to 22</w:t>
            </w:r>
            <w:r w:rsidRPr="00CC562E">
              <w:rPr>
                <w:rFonts w:eastAsia="Times New Roman" w:cs="Times New Roman"/>
                <w:b w:val="0"/>
                <w:vertAlign w:val="superscript"/>
                <w:lang w:eastAsia="en-GB"/>
              </w:rPr>
              <w:t>nd</w:t>
            </w:r>
            <w:r>
              <w:rPr>
                <w:rFonts w:eastAsia="Times New Roman" w:cs="Times New Roman"/>
                <w:b w:val="0"/>
                <w:lang w:eastAsia="en-GB"/>
              </w:rPr>
              <w:t xml:space="preserve"> of May 2015, hosted at </w:t>
            </w:r>
            <w:proofErr w:type="spellStart"/>
            <w:r>
              <w:rPr>
                <w:rFonts w:eastAsia="Times New Roman" w:cs="Times New Roman"/>
                <w:b w:val="0"/>
                <w:lang w:eastAsia="en-GB"/>
              </w:rPr>
              <w:t>Göttingen</w:t>
            </w:r>
            <w:proofErr w:type="spellEnd"/>
            <w:r>
              <w:rPr>
                <w:rFonts w:eastAsia="Times New Roman" w:cs="Times New Roman"/>
                <w:b w:val="0"/>
                <w:lang w:eastAsia="en-GB"/>
              </w:rPr>
              <w:t xml:space="preserve">, Germany, with the arrangements being led by the HELCATS Coordinator, Scientific and Technical Manager, and the UGOE host (Professor Volker </w:t>
            </w:r>
            <w:proofErr w:type="spellStart"/>
            <w:r>
              <w:rPr>
                <w:rFonts w:eastAsia="Times New Roman" w:cs="Times New Roman"/>
                <w:b w:val="0"/>
                <w:lang w:eastAsia="en-GB"/>
              </w:rPr>
              <w:t>Bothmer</w:t>
            </w:r>
            <w:proofErr w:type="spellEnd"/>
            <w:r>
              <w:rPr>
                <w:rFonts w:eastAsia="Times New Roman" w:cs="Times New Roman"/>
                <w:b w:val="0"/>
                <w:lang w:eastAsia="en-GB"/>
              </w:rPr>
              <w:t>), reporting to the Steering Committee. Again, at the Bi-Annual Meeting component of the meeting, the progress of each WP will be reported and any technical issues discussed in detail.</w:t>
            </w:r>
          </w:p>
          <w:p w14:paraId="5EC5C832" w14:textId="77777777" w:rsidR="00AB0C6A" w:rsidRPr="00D63F4B" w:rsidRDefault="00AB0C6A" w:rsidP="00147FC7">
            <w:pPr>
              <w:spacing w:before="120"/>
              <w:rPr>
                <w:b w:val="0"/>
                <w:color w:val="262626" w:themeColor="accent6" w:themeShade="80"/>
              </w:rPr>
            </w:pPr>
            <w:r>
              <w:rPr>
                <w:rFonts w:eastAsia="Times New Roman" w:cs="Times New Roman"/>
                <w:b w:val="0"/>
                <w:lang w:eastAsia="en-GB"/>
              </w:rPr>
              <w:t>Through this WP,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WPs have been established and delivered as planned.</w:t>
            </w:r>
          </w:p>
        </w:tc>
      </w:tr>
      <w:tr w:rsidR="00AB0C6A" w14:paraId="1E6DB5C6"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E827058" w14:textId="77777777" w:rsidR="00AB0C6A" w:rsidRDefault="00AB0C6A" w:rsidP="00147FC7">
            <w:pPr>
              <w:spacing w:before="120" w:after="120"/>
            </w:pPr>
            <w:r>
              <w:rPr>
                <w:color w:val="262626" w:themeColor="accent6" w:themeShade="80"/>
              </w:rPr>
              <w:lastRenderedPageBreak/>
              <w:t>WP1 TASK 2.1</w:t>
            </w:r>
            <w:r w:rsidRPr="0078506E">
              <w:rPr>
                <w:color w:val="262626" w:themeColor="accent6" w:themeShade="80"/>
              </w:rPr>
              <w:t xml:space="preserve">: </w:t>
            </w:r>
            <w:r>
              <w:t>HELCATS WEBSITE MAINTENANCE (TASK LEAD: STFC)</w:t>
            </w:r>
          </w:p>
          <w:p w14:paraId="0D1CA189" w14:textId="77777777" w:rsidR="00AB0C6A" w:rsidRPr="000049B2" w:rsidRDefault="00AB0C6A" w:rsidP="00147FC7">
            <w:pPr>
              <w:spacing w:before="120" w:after="120"/>
              <w:rPr>
                <w:b w:val="0"/>
              </w:rPr>
            </w:pPr>
            <w:r w:rsidRPr="000049B2">
              <w:rPr>
                <w:rFonts w:eastAsia="Times New Roman" w:cs="Times New Roman"/>
                <w:b w:val="0"/>
                <w:lang w:eastAsia="en-GB"/>
              </w:rPr>
              <w:t>The HELCATS we</w:t>
            </w:r>
            <w:r>
              <w:rPr>
                <w:rFonts w:eastAsia="Times New Roman" w:cs="Times New Roman"/>
                <w:b w:val="0"/>
                <w:lang w:eastAsia="en-GB"/>
              </w:rPr>
              <w:t xml:space="preserve">bsite is </w:t>
            </w:r>
            <w:r w:rsidRPr="000049B2">
              <w:rPr>
                <w:rFonts w:eastAsia="Times New Roman" w:cs="Times New Roman"/>
                <w:b w:val="0"/>
                <w:lang w:eastAsia="en-GB"/>
              </w:rPr>
              <w:t xml:space="preserve">used for both internal circulation of information and external dissemination of the projects aims and objectives. </w:t>
            </w:r>
            <w:r>
              <w:rPr>
                <w:rFonts w:eastAsia="Times New Roman" w:cs="Times New Roman"/>
                <w:b w:val="0"/>
                <w:lang w:eastAsia="en-GB"/>
              </w:rPr>
              <w:t xml:space="preserve">All </w:t>
            </w:r>
            <w:r w:rsidRPr="000049B2">
              <w:rPr>
                <w:rFonts w:eastAsia="Times New Roman" w:cs="Times New Roman"/>
                <w:b w:val="0"/>
                <w:lang w:eastAsia="en-GB"/>
              </w:rPr>
              <w:t xml:space="preserve">documents </w:t>
            </w:r>
            <w:r>
              <w:rPr>
                <w:rFonts w:eastAsia="Times New Roman" w:cs="Times New Roman"/>
                <w:b w:val="0"/>
                <w:lang w:eastAsia="en-GB"/>
              </w:rPr>
              <w:t xml:space="preserve">are </w:t>
            </w:r>
            <w:r w:rsidRPr="000049B2">
              <w:rPr>
                <w:rFonts w:eastAsia="Times New Roman" w:cs="Times New Roman"/>
                <w:b w:val="0"/>
                <w:lang w:eastAsia="en-GB"/>
              </w:rPr>
              <w:t>available to all members of the consortium, during the whole project, on the private part of our website. The Project Coordinator ha</w:t>
            </w:r>
            <w:r>
              <w:rPr>
                <w:rFonts w:eastAsia="Times New Roman" w:cs="Times New Roman"/>
                <w:b w:val="0"/>
                <w:lang w:eastAsia="en-GB"/>
              </w:rPr>
              <w:t>s</w:t>
            </w:r>
            <w:r w:rsidRPr="000049B2">
              <w:rPr>
                <w:rFonts w:eastAsia="Times New Roman" w:cs="Times New Roman"/>
                <w:b w:val="0"/>
                <w:lang w:eastAsia="en-GB"/>
              </w:rPr>
              <w:t xml:space="preserve"> the responsibility to maintain and update the website at least every 2 weeks. Products of the project, such as the catalogues and reports, will be openly available through the website, after their delivery.</w:t>
            </w:r>
            <w:r>
              <w:rPr>
                <w:rFonts w:eastAsia="Times New Roman" w:cs="Times New Roman"/>
                <w:b w:val="0"/>
                <w:lang w:eastAsia="en-GB"/>
              </w:rPr>
              <w:t xml:space="preserve"> Note that the Dissemination </w:t>
            </w:r>
            <w:proofErr w:type="spellStart"/>
            <w:r>
              <w:rPr>
                <w:rFonts w:eastAsia="Times New Roman" w:cs="Times New Roman"/>
                <w:b w:val="0"/>
                <w:lang w:eastAsia="en-GB"/>
              </w:rPr>
              <w:t>workpackage</w:t>
            </w:r>
            <w:proofErr w:type="spellEnd"/>
            <w:r>
              <w:rPr>
                <w:rFonts w:eastAsia="Times New Roman" w:cs="Times New Roman"/>
                <w:b w:val="0"/>
                <w:lang w:eastAsia="en-GB"/>
              </w:rPr>
              <w:t>, WP8, has responsibility for placing reports, catalogues, publications etc… on the website.</w:t>
            </w:r>
          </w:p>
        </w:tc>
      </w:tr>
      <w:tr w:rsidR="00AB0C6A" w14:paraId="0959B62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71E33ED3" w14:textId="77777777" w:rsidR="00AB0C6A" w:rsidRDefault="00AB0C6A" w:rsidP="00147FC7">
            <w:pPr>
              <w:spacing w:before="120" w:after="120"/>
              <w:rPr>
                <w:color w:val="262626" w:themeColor="accent6" w:themeShade="80"/>
              </w:rPr>
            </w:pPr>
            <w:r>
              <w:rPr>
                <w:color w:val="262626" w:themeColor="accent6" w:themeShade="80"/>
              </w:rPr>
              <w:t>WP1 SUMMARY/NEXT STEPS:</w:t>
            </w:r>
          </w:p>
          <w:p w14:paraId="35EE12F3" w14:textId="77777777" w:rsidR="00AB0C6A" w:rsidRPr="003C7678" w:rsidRDefault="00AB0C6A" w:rsidP="00147FC7">
            <w:pPr>
              <w:spacing w:before="120" w:after="120"/>
              <w:rPr>
                <w:b w:val="0"/>
                <w:color w:val="262626" w:themeColor="accent6" w:themeShade="80"/>
              </w:rPr>
            </w:pPr>
            <w:r w:rsidRPr="003C7678">
              <w:rPr>
                <w:b w:val="0"/>
              </w:rPr>
              <w:t>WP1</w:t>
            </w:r>
            <w:r>
              <w:rPr>
                <w:b w:val="0"/>
                <w:color w:val="262626" w:themeColor="accent6" w:themeShade="80"/>
              </w:rPr>
              <w:t xml:space="preserve"> </w:t>
            </w:r>
            <w:r w:rsidRPr="003C7678">
              <w:rPr>
                <w:b w:val="0"/>
              </w:rPr>
              <w:t>continues throughout the lifetime of the HELCATS project</w:t>
            </w:r>
            <w:r>
              <w:rPr>
                <w:b w:val="0"/>
              </w:rPr>
              <w:t xml:space="preserve">, overseeing all formal communications, meetings, and the project coordination. Thus, the Steering Committee teleconferences will continue on a regular basis, the Bi-Annual and Annual meetings will proceed as planned and scheduled throughout the project, and reports will be produced as required. After the </w:t>
            </w:r>
            <w:proofErr w:type="spellStart"/>
            <w:r>
              <w:rPr>
                <w:b w:val="0"/>
              </w:rPr>
              <w:t>Göttingen</w:t>
            </w:r>
            <w:proofErr w:type="spellEnd"/>
            <w:r>
              <w:rPr>
                <w:b w:val="0"/>
              </w:rPr>
              <w:t xml:space="preserve"> meetings, in addition to the WP progress, with regard to deliverables, the emphasis will be on the next Bi-Annual meeting in the autumn of 2015 in Helsinki, Finland, and production of the 18 month progress report to the Commission, which will be the first major financial report. </w:t>
            </w:r>
            <w:r w:rsidRPr="003C7678">
              <w:rPr>
                <w:b w:val="0"/>
              </w:rPr>
              <w:t xml:space="preserve"> </w:t>
            </w:r>
          </w:p>
        </w:tc>
      </w:tr>
    </w:tbl>
    <w:p w14:paraId="51AD4FF4" w14:textId="77777777" w:rsidR="00AB0C6A" w:rsidRDefault="00AB0C6A" w:rsidP="00AB0C6A"/>
    <w:p w14:paraId="00E12B6C" w14:textId="77777777" w:rsidR="00AB0C6A" w:rsidRDefault="00AB0C6A" w:rsidP="00AB0C6A"/>
    <w:p w14:paraId="594B714D" w14:textId="77777777" w:rsidR="00AB0C6A" w:rsidRDefault="00AB0C6A" w:rsidP="00AB0C6A"/>
    <w:p w14:paraId="3E46711D" w14:textId="77777777" w:rsidR="00AB0C6A" w:rsidRDefault="00AB0C6A" w:rsidP="00AB0C6A"/>
    <w:p w14:paraId="2F6E382F" w14:textId="77777777" w:rsidR="00AB0C6A" w:rsidRDefault="00AB0C6A" w:rsidP="00AB0C6A">
      <w:r>
        <w:br w:type="page"/>
      </w:r>
    </w:p>
    <w:tbl>
      <w:tblPr>
        <w:tblStyle w:val="LightShading-Accent6"/>
        <w:tblW w:w="0" w:type="auto"/>
        <w:tblLook w:val="04A0" w:firstRow="1" w:lastRow="0" w:firstColumn="1" w:lastColumn="0" w:noHBand="0" w:noVBand="1"/>
      </w:tblPr>
      <w:tblGrid>
        <w:gridCol w:w="9242"/>
      </w:tblGrid>
      <w:tr w:rsidR="00AB0C6A" w14:paraId="645965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26E23F7" w14:textId="77777777" w:rsidR="00AB0C6A" w:rsidRDefault="00AB0C6A" w:rsidP="00147FC7">
            <w:pPr>
              <w:spacing w:before="120" w:after="120"/>
              <w:jc w:val="center"/>
              <w:rPr>
                <w:sz w:val="28"/>
                <w:szCs w:val="28"/>
              </w:rPr>
            </w:pPr>
            <w:r w:rsidRPr="009E7E1C">
              <w:rPr>
                <w:color w:val="262626" w:themeColor="accent6" w:themeShade="80"/>
                <w:sz w:val="28"/>
                <w:szCs w:val="28"/>
              </w:rPr>
              <w:lastRenderedPageBreak/>
              <w:t>WORK PACKAGE 2</w:t>
            </w:r>
            <w:r>
              <w:rPr>
                <w:color w:val="262626" w:themeColor="accent6" w:themeShade="80"/>
                <w:sz w:val="28"/>
                <w:szCs w:val="28"/>
              </w:rPr>
              <w:t xml:space="preserve"> (WP2)</w:t>
            </w:r>
            <w:r w:rsidRPr="009E7E1C">
              <w:rPr>
                <w:color w:val="262626" w:themeColor="accent6" w:themeShade="80"/>
                <w:sz w:val="28"/>
                <w:szCs w:val="28"/>
              </w:rPr>
              <w:t>:</w:t>
            </w:r>
          </w:p>
          <w:p w14:paraId="466679BF" w14:textId="77777777" w:rsidR="00AB0C6A" w:rsidRPr="009E7E1C" w:rsidRDefault="00AB0C6A" w:rsidP="00147FC7">
            <w:pPr>
              <w:spacing w:before="120" w:after="120"/>
              <w:jc w:val="center"/>
              <w:rPr>
                <w:sz w:val="28"/>
                <w:szCs w:val="28"/>
              </w:rPr>
            </w:pPr>
            <w:r w:rsidRPr="00837539">
              <w:rPr>
                <w:color w:val="262626" w:themeColor="accent6" w:themeShade="80"/>
                <w:sz w:val="28"/>
                <w:szCs w:val="28"/>
              </w:rPr>
              <w:t>PRODUCING A DEFINITIVE CATALOGUE OF CMES IMAGED BY STEREO/HI</w:t>
            </w:r>
          </w:p>
        </w:tc>
      </w:tr>
      <w:tr w:rsidR="00AB0C6A" w14:paraId="09DE09DD"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84E8A6" w14:textId="77777777" w:rsidR="00AB0C6A" w:rsidRPr="005B6F3C" w:rsidRDefault="00AB0C6A" w:rsidP="00147FC7">
            <w:pPr>
              <w:spacing w:before="120" w:after="120"/>
              <w:rPr>
                <w:color w:val="262626" w:themeColor="accent6" w:themeShade="80"/>
              </w:rPr>
            </w:pPr>
            <w:r>
              <w:rPr>
                <w:color w:val="262626" w:themeColor="accent6" w:themeShade="80"/>
              </w:rPr>
              <w:t xml:space="preserve">WP2 ACTIVITY TYPE: </w:t>
            </w:r>
            <w:r w:rsidRPr="009E7E1C">
              <w:t>RTD</w:t>
            </w:r>
          </w:p>
        </w:tc>
      </w:tr>
      <w:tr w:rsidR="00AB0C6A" w14:paraId="2DA927A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2D29CB" w14:textId="77777777" w:rsidR="00AB0C6A" w:rsidRPr="005B6F3C" w:rsidRDefault="00AB0C6A" w:rsidP="00147FC7">
            <w:pPr>
              <w:spacing w:before="120" w:after="120"/>
              <w:rPr>
                <w:color w:val="262626" w:themeColor="accent6" w:themeShade="80"/>
              </w:rPr>
            </w:pPr>
            <w:r>
              <w:rPr>
                <w:color w:val="262626" w:themeColor="accent6" w:themeShade="80"/>
              </w:rPr>
              <w:t xml:space="preserve">WP2 DURATION: </w:t>
            </w:r>
            <w:r w:rsidRPr="00C2169C">
              <w:t>M</w:t>
            </w:r>
            <w:r>
              <w:t>ONTHS</w:t>
            </w:r>
            <w:r w:rsidRPr="00C2169C">
              <w:t xml:space="preserve"> 1 –</w:t>
            </w:r>
            <w:r>
              <w:t xml:space="preserve"> </w:t>
            </w:r>
            <w:r w:rsidRPr="00C2169C">
              <w:t>36</w:t>
            </w:r>
          </w:p>
        </w:tc>
      </w:tr>
      <w:tr w:rsidR="00AB0C6A" w14:paraId="7B4798E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D637335" w14:textId="77777777" w:rsidR="00AB0C6A" w:rsidRPr="005B6F3C" w:rsidRDefault="00AB0C6A" w:rsidP="00147FC7">
            <w:pPr>
              <w:spacing w:before="120" w:after="120"/>
            </w:pPr>
            <w:r>
              <w:rPr>
                <w:color w:val="262626" w:themeColor="accent6" w:themeShade="80"/>
              </w:rPr>
              <w:t xml:space="preserve">WP2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rsidRPr="005B6F3C">
              <w:t>STFC (1)</w:t>
            </w:r>
          </w:p>
        </w:tc>
      </w:tr>
      <w:tr w:rsidR="00AB0C6A" w14:paraId="22D19DD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4C208A0" w14:textId="77777777" w:rsidR="00AB0C6A" w:rsidRDefault="00AB0C6A" w:rsidP="00147FC7">
            <w:pPr>
              <w:spacing w:before="120" w:after="120"/>
              <w:rPr>
                <w:color w:val="262626" w:themeColor="accent6" w:themeShade="80"/>
              </w:rPr>
            </w:pPr>
            <w:r>
              <w:rPr>
                <w:color w:val="262626" w:themeColor="accent6" w:themeShade="80"/>
              </w:rPr>
              <w:t xml:space="preserve">WP2 LEADER: </w:t>
            </w:r>
            <w:r>
              <w:t xml:space="preserve">Dr Jackie </w:t>
            </w:r>
            <w:r w:rsidRPr="00912A98">
              <w:t>Davies</w:t>
            </w:r>
          </w:p>
        </w:tc>
      </w:tr>
      <w:tr w:rsidR="00AB0C6A" w14:paraId="69FD34C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A13864" w14:textId="77777777" w:rsidR="00AB0C6A" w:rsidRPr="005B6F3C" w:rsidRDefault="00AB0C6A" w:rsidP="00147FC7">
            <w:pPr>
              <w:spacing w:before="120" w:after="120"/>
            </w:pPr>
            <w:r>
              <w:rPr>
                <w:color w:val="262626" w:themeColor="accent6" w:themeShade="80"/>
              </w:rPr>
              <w:t>WP2 CONTRI</w:t>
            </w:r>
            <w:r w:rsidRPr="005B6F3C">
              <w:rPr>
                <w:color w:val="262626" w:themeColor="accent6" w:themeShade="80"/>
              </w:rPr>
              <w:t xml:space="preserve">BUTORS: </w:t>
            </w:r>
            <w:r w:rsidRPr="005B6F3C">
              <w:t>UGOE (4); ROB (5)</w:t>
            </w:r>
          </w:p>
        </w:tc>
      </w:tr>
      <w:tr w:rsidR="00AB0C6A" w14:paraId="29FCF20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1DDEDEA" w14:textId="77777777" w:rsidR="00AB0C6A" w:rsidRPr="005B6F3C" w:rsidRDefault="00AB0C6A" w:rsidP="00147FC7">
            <w:pPr>
              <w:spacing w:before="120" w:after="120"/>
            </w:pPr>
            <w:r>
              <w:rPr>
                <w:color w:val="262626" w:themeColor="accent6" w:themeShade="80"/>
              </w:rPr>
              <w:t>WP2 OVERVIEW</w:t>
            </w:r>
            <w:r w:rsidRPr="005B6F3C">
              <w:rPr>
                <w:color w:val="262626" w:themeColor="accent6" w:themeShade="80"/>
              </w:rPr>
              <w:t xml:space="preserve">: </w:t>
            </w:r>
            <w:r w:rsidRPr="009E7E1C">
              <w:rPr>
                <w:b w:val="0"/>
              </w:rPr>
              <w:t>WP</w:t>
            </w:r>
            <w:r>
              <w:rPr>
                <w:b w:val="0"/>
              </w:rPr>
              <w:t>2, in summary,</w:t>
            </w:r>
            <w:r w:rsidRPr="009E7E1C">
              <w:rPr>
                <w:b w:val="0"/>
              </w:rPr>
              <w:t xml:space="preserve"> involves the production of a catalogue of CMEs in the heliosphere</w:t>
            </w:r>
            <w:r>
              <w:rPr>
                <w:b w:val="0"/>
              </w:rPr>
              <w:t xml:space="preserve"> through</w:t>
            </w:r>
            <w:r w:rsidRPr="009E7E1C">
              <w:rPr>
                <w:b w:val="0"/>
              </w:rPr>
              <w:t xml:space="preserve"> </w:t>
            </w:r>
            <w:r>
              <w:rPr>
                <w:b w:val="0"/>
              </w:rPr>
              <w:t>visual</w:t>
            </w:r>
            <w:r w:rsidRPr="009E7E1C">
              <w:rPr>
                <w:b w:val="0"/>
              </w:rPr>
              <w:t xml:space="preserve"> inspection of white-light imagery from </w:t>
            </w:r>
            <w:r>
              <w:rPr>
                <w:b w:val="0"/>
              </w:rPr>
              <w:t>the HI Instruments on NASA’s twin-spacecraft STEREO</w:t>
            </w:r>
            <w:r w:rsidRPr="009E7E1C">
              <w:rPr>
                <w:b w:val="0"/>
              </w:rPr>
              <w:t xml:space="preserve"> </w:t>
            </w:r>
            <w:r>
              <w:rPr>
                <w:b w:val="0"/>
              </w:rPr>
              <w:t xml:space="preserve">mission; </w:t>
            </w:r>
            <w:r w:rsidRPr="009E7E1C">
              <w:rPr>
                <w:b w:val="0"/>
              </w:rPr>
              <w:t>auto</w:t>
            </w:r>
            <w:r>
              <w:rPr>
                <w:b w:val="0"/>
              </w:rPr>
              <w:t>nomous</w:t>
            </w:r>
            <w:r w:rsidRPr="009E7E1C">
              <w:rPr>
                <w:b w:val="0"/>
              </w:rPr>
              <w:t xml:space="preserve"> </w:t>
            </w:r>
            <w:r>
              <w:rPr>
                <w:b w:val="0"/>
              </w:rPr>
              <w:t xml:space="preserve">cataloguing of STEREO/HI CMEs, based on use of the long-established </w:t>
            </w:r>
            <w:proofErr w:type="spellStart"/>
            <w:r>
              <w:rPr>
                <w:b w:val="0"/>
              </w:rPr>
              <w:t>CACTus</w:t>
            </w:r>
            <w:proofErr w:type="spellEnd"/>
            <w:r w:rsidRPr="009E7E1C">
              <w:rPr>
                <w:b w:val="0"/>
              </w:rPr>
              <w:t xml:space="preserve"> </w:t>
            </w:r>
            <w:r>
              <w:rPr>
                <w:b w:val="0"/>
              </w:rPr>
              <w:t>software package, is also being</w:t>
            </w:r>
            <w:r w:rsidRPr="009E7E1C">
              <w:rPr>
                <w:b w:val="0"/>
              </w:rPr>
              <w:t xml:space="preserve"> investigated</w:t>
            </w:r>
            <w:r>
              <w:rPr>
                <w:b w:val="0"/>
              </w:rPr>
              <w:t xml:space="preserve"> within this WP</w:t>
            </w:r>
            <w:r w:rsidRPr="009E7E1C">
              <w:rPr>
                <w:b w:val="0"/>
              </w:rPr>
              <w:t xml:space="preserve">. </w:t>
            </w:r>
            <w:r>
              <w:rPr>
                <w:b w:val="0"/>
              </w:rPr>
              <w:t>Once generated, if the latter proved to be successful, these catalogues could be inter-compared, as well as being compared with</w:t>
            </w:r>
            <w:r w:rsidRPr="009E7E1C">
              <w:rPr>
                <w:b w:val="0"/>
              </w:rPr>
              <w:t xml:space="preserve"> </w:t>
            </w:r>
            <w:r>
              <w:rPr>
                <w:b w:val="0"/>
              </w:rPr>
              <w:t xml:space="preserve">other, pre-existing, </w:t>
            </w:r>
            <w:r w:rsidRPr="009E7E1C">
              <w:rPr>
                <w:b w:val="0"/>
              </w:rPr>
              <w:t>coronal CME catalogues. WP</w:t>
            </w:r>
            <w:r>
              <w:rPr>
                <w:b w:val="0"/>
              </w:rPr>
              <w:t>2</w:t>
            </w:r>
            <w:r w:rsidRPr="009E7E1C">
              <w:rPr>
                <w:b w:val="0"/>
              </w:rPr>
              <w:t xml:space="preserve"> is divided into four tasks</w:t>
            </w:r>
            <w:r>
              <w:rPr>
                <w:b w:val="0"/>
              </w:rPr>
              <w:t>.</w:t>
            </w:r>
            <w:r w:rsidRPr="009E7E1C">
              <w:rPr>
                <w:b w:val="0"/>
              </w:rPr>
              <w:t xml:space="preserve"> Task 2.1</w:t>
            </w:r>
            <w:r>
              <w:rPr>
                <w:b w:val="0"/>
              </w:rPr>
              <w:t xml:space="preserve">, </w:t>
            </w:r>
            <w:r w:rsidRPr="009E7E1C">
              <w:rPr>
                <w:b w:val="0"/>
              </w:rPr>
              <w:t>led by STFC</w:t>
            </w:r>
            <w:r>
              <w:rPr>
                <w:b w:val="0"/>
              </w:rPr>
              <w:t>,</w:t>
            </w:r>
            <w:r w:rsidRPr="009E7E1C">
              <w:rPr>
                <w:b w:val="0"/>
              </w:rPr>
              <w:t xml:space="preserve"> </w:t>
            </w:r>
            <w:r>
              <w:rPr>
                <w:b w:val="0"/>
              </w:rPr>
              <w:t>comprises the m</w:t>
            </w:r>
            <w:r w:rsidRPr="009E7E1C">
              <w:rPr>
                <w:b w:val="0"/>
              </w:rPr>
              <w:t xml:space="preserve">anual </w:t>
            </w:r>
            <w:r>
              <w:rPr>
                <w:b w:val="0"/>
              </w:rPr>
              <w:t xml:space="preserve">CME </w:t>
            </w:r>
            <w:r w:rsidRPr="009E7E1C">
              <w:rPr>
                <w:b w:val="0"/>
              </w:rPr>
              <w:t>cataloguing</w:t>
            </w:r>
            <w:r>
              <w:rPr>
                <w:b w:val="0"/>
              </w:rPr>
              <w:t xml:space="preserve"> </w:t>
            </w:r>
            <w:r w:rsidRPr="009E7E1C">
              <w:rPr>
                <w:b w:val="0"/>
              </w:rPr>
              <w:t>of STEREO/HI CMEs</w:t>
            </w:r>
            <w:r>
              <w:rPr>
                <w:b w:val="0"/>
              </w:rPr>
              <w:t>,</w:t>
            </w:r>
            <w:r w:rsidRPr="009E7E1C">
              <w:rPr>
                <w:b w:val="0"/>
              </w:rPr>
              <w:t xml:space="preserve"> </w:t>
            </w:r>
            <w:r>
              <w:rPr>
                <w:b w:val="0"/>
              </w:rPr>
              <w:t>while the automatic cataloguing is performed</w:t>
            </w:r>
            <w:r w:rsidRPr="009E7E1C">
              <w:rPr>
                <w:b w:val="0"/>
              </w:rPr>
              <w:t xml:space="preserve"> </w:t>
            </w:r>
            <w:r>
              <w:rPr>
                <w:b w:val="0"/>
              </w:rPr>
              <w:t xml:space="preserve">under Task 2.2 </w:t>
            </w:r>
            <w:r w:rsidRPr="009E7E1C">
              <w:rPr>
                <w:b w:val="0"/>
              </w:rPr>
              <w:t>(led by ROB)</w:t>
            </w:r>
            <w:r>
              <w:rPr>
                <w:b w:val="0"/>
              </w:rPr>
              <w:t>;</w:t>
            </w:r>
            <w:r w:rsidRPr="009E7E1C">
              <w:rPr>
                <w:b w:val="0"/>
              </w:rPr>
              <w:t xml:space="preserve"> Task 2.3 (led by UGOE)</w:t>
            </w:r>
            <w:r>
              <w:rPr>
                <w:b w:val="0"/>
              </w:rPr>
              <w:t xml:space="preserve"> covers the</w:t>
            </w:r>
            <w:r w:rsidRPr="009E7E1C">
              <w:rPr>
                <w:b w:val="0"/>
              </w:rPr>
              <w:t xml:space="preserve"> </w:t>
            </w:r>
            <w:r>
              <w:rPr>
                <w:b w:val="0"/>
              </w:rPr>
              <w:t>c</w:t>
            </w:r>
            <w:r w:rsidRPr="009E7E1C">
              <w:rPr>
                <w:b w:val="0"/>
              </w:rPr>
              <w:t xml:space="preserve">omparison of </w:t>
            </w:r>
            <w:r>
              <w:rPr>
                <w:b w:val="0"/>
              </w:rPr>
              <w:t xml:space="preserve">the resultant </w:t>
            </w:r>
            <w:r w:rsidRPr="009E7E1C">
              <w:rPr>
                <w:b w:val="0"/>
              </w:rPr>
              <w:t>CME catalogues</w:t>
            </w:r>
            <w:r>
              <w:rPr>
                <w:b w:val="0"/>
              </w:rPr>
              <w:t>, both with each other and pre-existing coronal CME catalogues.</w:t>
            </w:r>
            <w:r w:rsidRPr="009E7E1C">
              <w:rPr>
                <w:b w:val="0"/>
              </w:rPr>
              <w:t xml:space="preserve"> Task 2.4 (led by STFC) </w:t>
            </w:r>
            <w:r>
              <w:rPr>
                <w:b w:val="0"/>
              </w:rPr>
              <w:t xml:space="preserve">covers </w:t>
            </w:r>
            <w:r w:rsidRPr="009E7E1C">
              <w:rPr>
                <w:b w:val="0"/>
              </w:rPr>
              <w:t xml:space="preserve">the HELCATS </w:t>
            </w:r>
            <w:r>
              <w:rPr>
                <w:b w:val="0"/>
              </w:rPr>
              <w:t>s</w:t>
            </w:r>
            <w:r w:rsidRPr="009E7E1C">
              <w:rPr>
                <w:b w:val="0"/>
              </w:rPr>
              <w:t>cientific management</w:t>
            </w:r>
            <w:r w:rsidRPr="009E7E1C">
              <w:t>.</w:t>
            </w:r>
            <w:r>
              <w:t xml:space="preserve"> </w:t>
            </w:r>
            <w:r>
              <w:rPr>
                <w:b w:val="0"/>
              </w:rPr>
              <w:t>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in each of these tasks, over the first year of the HELCATS project, is given below.</w:t>
            </w:r>
          </w:p>
        </w:tc>
      </w:tr>
      <w:tr w:rsidR="00AB0C6A" w14:paraId="3F0864D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7DD4C48" w14:textId="77777777" w:rsidR="00AB0C6A" w:rsidRPr="00AB0C6A" w:rsidRDefault="00AB0C6A" w:rsidP="00147FC7">
            <w:pPr>
              <w:spacing w:before="120" w:after="120"/>
              <w:rPr>
                <w:color w:val="auto"/>
              </w:rPr>
            </w:pPr>
            <w:r w:rsidRPr="0078506E">
              <w:rPr>
                <w:color w:val="262626" w:themeColor="accent6" w:themeShade="80"/>
              </w:rPr>
              <w:t xml:space="preserve">WP2 TASK 2.1: </w:t>
            </w:r>
            <w:r w:rsidRPr="00963870">
              <w:t>MANUAL CATALOGUING OF  STEREO/HI CMES</w:t>
            </w:r>
            <w:r>
              <w:t xml:space="preserve"> (TASK LEAD: STFC)</w:t>
            </w:r>
          </w:p>
          <w:p w14:paraId="2FC45547" w14:textId="77777777" w:rsidR="00AB0C6A" w:rsidRPr="00AB0C6A" w:rsidRDefault="00AB0C6A" w:rsidP="00147FC7">
            <w:pPr>
              <w:widowControl w:val="0"/>
              <w:autoSpaceDE w:val="0"/>
              <w:autoSpaceDN w:val="0"/>
              <w:adjustRightInd w:val="0"/>
              <w:spacing w:line="252" w:lineRule="auto"/>
              <w:ind w:right="166"/>
              <w:rPr>
                <w:rFonts w:ascii="Calibri" w:hAnsi="Calibri" w:cs="Calibri"/>
                <w:b w:val="0"/>
                <w:color w:val="auto"/>
                <w:lang w:val="en-US"/>
              </w:rPr>
            </w:pPr>
            <w:r w:rsidRPr="00AB0C6A">
              <w:rPr>
                <w:rFonts w:ascii="Calibri" w:hAnsi="Calibri" w:cs="Calibri"/>
                <w:b w:val="0"/>
                <w:color w:val="auto"/>
                <w:spacing w:val="-17"/>
                <w:lang w:val="en-US"/>
              </w:rPr>
              <w:t>W</w:t>
            </w:r>
            <w:r w:rsidRPr="00AB0C6A">
              <w:rPr>
                <w:rFonts w:ascii="Calibri" w:hAnsi="Calibri" w:cs="Calibri"/>
                <w:b w:val="0"/>
                <w:color w:val="auto"/>
                <w:lang w:val="en-US"/>
              </w:rPr>
              <w:t>ork</w:t>
            </w:r>
            <w:r w:rsidRPr="00AB0C6A">
              <w:rPr>
                <w:rFonts w:ascii="Calibri" w:hAnsi="Calibri" w:cs="Calibri"/>
                <w:b w:val="0"/>
                <w:color w:val="auto"/>
                <w:spacing w:val="17"/>
                <w:lang w:val="en-US"/>
              </w:rPr>
              <w:t xml:space="preserve"> </w:t>
            </w:r>
            <w:r w:rsidRPr="00AB0C6A">
              <w:rPr>
                <w:rFonts w:ascii="Calibri" w:hAnsi="Calibri" w:cs="Calibri"/>
                <w:b w:val="0"/>
                <w:color w:val="auto"/>
                <w:spacing w:val="-3"/>
                <w:lang w:val="en-US"/>
              </w:rPr>
              <w:t>P</w:t>
            </w:r>
            <w:r w:rsidRPr="00AB0C6A">
              <w:rPr>
                <w:rFonts w:ascii="Calibri" w:hAnsi="Calibri" w:cs="Calibri"/>
                <w:b w:val="0"/>
                <w:color w:val="auto"/>
                <w:lang w:val="en-US"/>
              </w:rPr>
              <w:t>ackage</w:t>
            </w:r>
            <w:r w:rsidRPr="00AB0C6A">
              <w:rPr>
                <w:rFonts w:ascii="Calibri" w:hAnsi="Calibri" w:cs="Calibri"/>
                <w:b w:val="0"/>
                <w:color w:val="auto"/>
                <w:spacing w:val="48"/>
                <w:lang w:val="en-US"/>
              </w:rPr>
              <w:t xml:space="preserve"> </w:t>
            </w:r>
            <w:r w:rsidRPr="00AB0C6A">
              <w:rPr>
                <w:rFonts w:ascii="Calibri" w:hAnsi="Calibri" w:cs="Calibri"/>
                <w:b w:val="0"/>
                <w:color w:val="auto"/>
                <w:lang w:val="en-US"/>
              </w:rPr>
              <w:t>2</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core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4"/>
                <w:lang w:val="en-US"/>
              </w:rPr>
              <w:t>A</w:t>
            </w:r>
            <w:r w:rsidRPr="00AB0C6A">
              <w:rPr>
                <w:rFonts w:ascii="Calibri" w:hAnsi="Calibri" w:cs="Calibri"/>
                <w:b w:val="0"/>
                <w:color w:val="auto"/>
                <w:lang w:val="en-US"/>
              </w:rPr>
              <w:t>TS</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project,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pr</w:t>
            </w:r>
            <w:r w:rsidRPr="00AB0C6A">
              <w:rPr>
                <w:rFonts w:ascii="Calibri" w:hAnsi="Calibri" w:cs="Calibri"/>
                <w:b w:val="0"/>
                <w:color w:val="auto"/>
                <w:spacing w:val="-3"/>
                <w:lang w:val="en-US"/>
              </w:rPr>
              <w:t>o</w:t>
            </w:r>
            <w:r w:rsidRPr="00AB0C6A">
              <w:rPr>
                <w:rFonts w:ascii="Calibri" w:hAnsi="Calibri" w:cs="Calibri"/>
                <w:b w:val="0"/>
                <w:color w:val="auto"/>
                <w:lang w:val="en-US"/>
              </w:rPr>
              <w:t>vides</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fundamental manually-generated</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coronal</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mass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ejection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catalogue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on which</w:t>
            </w:r>
            <w:r w:rsidRPr="00AB0C6A">
              <w:rPr>
                <w:rFonts w:ascii="Calibri" w:hAnsi="Calibri" w:cs="Calibri"/>
                <w:b w:val="0"/>
                <w:color w:val="auto"/>
                <w:spacing w:val="4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subsequent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CME-oriented WPs,</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such</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WP3,</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generated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visual</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inspection</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heliospheric</w:t>
            </w:r>
            <w:r w:rsidRPr="00AB0C6A">
              <w:rPr>
                <w:rFonts w:ascii="Calibri" w:hAnsi="Calibri" w:cs="Calibri"/>
                <w:b w:val="0"/>
                <w:color w:val="auto"/>
                <w:spacing w:val="29"/>
                <w:lang w:val="en-US"/>
              </w:rPr>
              <w:t xml:space="preserve"> </w:t>
            </w:r>
            <w:r w:rsidRPr="00AB0C6A">
              <w:rPr>
                <w:rFonts w:ascii="Calibri" w:hAnsi="Calibri" w:cs="Calibri"/>
                <w:b w:val="0"/>
                <w:color w:val="auto"/>
                <w:lang w:val="en-US"/>
              </w:rPr>
              <w:t>images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from 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STEREO/HI-1</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ations,</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start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mission</w:t>
            </w:r>
            <w:r w:rsidRPr="00AB0C6A">
              <w:rPr>
                <w:rFonts w:ascii="Calibri" w:hAnsi="Calibri" w:cs="Calibri"/>
                <w:b w:val="0"/>
                <w:color w:val="auto"/>
                <w:spacing w:val="51"/>
                <w:lang w:val="en-US"/>
              </w:rPr>
              <w:t xml:space="preserve"> </w:t>
            </w:r>
            <w:r w:rsidRPr="00AB0C6A">
              <w:rPr>
                <w:rFonts w:ascii="Calibri" w:hAnsi="Calibri" w:cs="Calibri"/>
                <w:b w:val="0"/>
                <w:color w:val="auto"/>
                <w:lang w:val="en-US"/>
              </w:rPr>
              <w:t>science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phase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April</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 xml:space="preserve">Through </w:t>
            </w:r>
            <w:r w:rsidRPr="00AB0C6A">
              <w:rPr>
                <w:rFonts w:ascii="Calibri" w:hAnsi="Calibri" w:cs="Calibri"/>
                <w:b w:val="0"/>
                <w:color w:val="auto"/>
                <w:spacing w:val="-3"/>
                <w:lang w:val="en-US"/>
              </w:rPr>
              <w:t>e</w:t>
            </w:r>
            <w:r w:rsidRPr="00AB0C6A">
              <w:rPr>
                <w:rFonts w:ascii="Calibri" w:hAnsi="Calibri" w:cs="Calibri"/>
                <w:b w:val="0"/>
                <w:color w:val="auto"/>
                <w:lang w:val="en-US"/>
              </w:rPr>
              <w:t>xtens</w:t>
            </w:r>
            <w:r w:rsidRPr="00AB0C6A">
              <w:rPr>
                <w:rFonts w:ascii="Calibri" w:hAnsi="Calibri" w:cs="Calibri"/>
                <w:b w:val="0"/>
                <w:color w:val="auto"/>
                <w:spacing w:val="-4"/>
                <w:lang w:val="en-US"/>
              </w:rPr>
              <w:t>i</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discussion</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within</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HELC</w:t>
            </w:r>
            <w:r w:rsidRPr="00AB0C6A">
              <w:rPr>
                <w:rFonts w:ascii="Calibri" w:hAnsi="Calibri" w:cs="Calibri"/>
                <w:b w:val="0"/>
                <w:color w:val="auto"/>
                <w:spacing w:val="-22"/>
                <w:lang w:val="en-US"/>
              </w:rPr>
              <w:t>A</w:t>
            </w:r>
            <w:r w:rsidRPr="00AB0C6A">
              <w:rPr>
                <w:rFonts w:ascii="Calibri" w:hAnsi="Calibri" w:cs="Calibri"/>
                <w:b w:val="0"/>
                <w:color w:val="auto"/>
                <w:lang w:val="en-US"/>
              </w:rPr>
              <w:t xml:space="preserve">TS </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consortium,</w:t>
            </w:r>
            <w:r w:rsidRPr="00AB0C6A">
              <w:rPr>
                <w:rFonts w:ascii="Calibri" w:hAnsi="Calibri" w:cs="Calibri"/>
                <w:b w:val="0"/>
                <w:color w:val="auto"/>
                <w:spacing w:val="3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format</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manual</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catalogue (</w:t>
            </w:r>
            <w:r w:rsidRPr="00AB0C6A">
              <w:rPr>
                <w:rFonts w:ascii="Calibri" w:hAnsi="Calibri" w:cs="Calibri"/>
                <w:b w:val="0"/>
                <w:color w:val="auto"/>
                <w:spacing w:val="-15"/>
                <w:lang w:val="en-US"/>
              </w:rPr>
              <w:t>T</w:t>
            </w:r>
            <w:r w:rsidRPr="00AB0C6A">
              <w:rPr>
                <w:rFonts w:ascii="Calibri" w:hAnsi="Calibri" w:cs="Calibri"/>
                <w:b w:val="0"/>
                <w:color w:val="auto"/>
                <w:lang w:val="en-US"/>
              </w:rPr>
              <w:t>ask</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2.1 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WP2)</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contains</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six</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fields:</w:t>
            </w:r>
          </w:p>
          <w:p w14:paraId="1A084695" w14:textId="77777777" w:rsidR="00AB0C6A" w:rsidRPr="00AB0C6A" w:rsidRDefault="00AB0C6A" w:rsidP="00147FC7">
            <w:pPr>
              <w:widowControl w:val="0"/>
              <w:autoSpaceDE w:val="0"/>
              <w:autoSpaceDN w:val="0"/>
              <w:adjustRightInd w:val="0"/>
              <w:spacing w:before="20" w:line="220" w:lineRule="exact"/>
              <w:rPr>
                <w:rFonts w:ascii="Calibri" w:hAnsi="Calibri" w:cs="Calibri"/>
                <w:b w:val="0"/>
                <w:color w:val="auto"/>
                <w:lang w:val="en-US"/>
              </w:rPr>
            </w:pPr>
          </w:p>
          <w:p w14:paraId="4A888809"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identifie</w:t>
            </w:r>
            <w:r w:rsidRPr="00AB0C6A">
              <w:rPr>
                <w:rFonts w:ascii="Calibri" w:hAnsi="Calibri" w:cs="Calibri"/>
                <w:b w:val="0"/>
                <w:color w:val="auto"/>
                <w:spacing w:val="-12"/>
                <w:lang w:val="en-US"/>
              </w:rPr>
              <w:t>r</w:t>
            </w:r>
            <w:r w:rsidRPr="00AB0C6A">
              <w:rPr>
                <w:rFonts w:ascii="Calibri" w:hAnsi="Calibri" w:cs="Calibri"/>
                <w:b w:val="0"/>
                <w:color w:val="auto"/>
                <w:lang w:val="en-US"/>
              </w:rPr>
              <w:t>.</w:t>
            </w:r>
          </w:p>
          <w:p w14:paraId="72D7AD2A" w14:textId="77777777"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14:paraId="571B13AD"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time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ation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(UTC).</w:t>
            </w:r>
          </w:p>
          <w:p w14:paraId="44CEB195" w14:textId="77777777"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14:paraId="487F83E2"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B).</w:t>
            </w:r>
          </w:p>
          <w:p w14:paraId="5EF35E60" w14:textId="77777777"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14:paraId="39786A95"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 northernmost position</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11"/>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14:paraId="5B9DAA92" w14:textId="77777777"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14:paraId="4AA59814"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southernmost position</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angle</w:t>
            </w:r>
            <w:r w:rsidRPr="00AB0C6A">
              <w:rPr>
                <w:rFonts w:ascii="Calibri" w:hAnsi="Calibri" w:cs="Calibri"/>
                <w:b w:val="0"/>
                <w:color w:val="auto"/>
                <w:spacing w:val="-5"/>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xtent</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(d</w:t>
            </w:r>
            <w:r w:rsidRPr="00AB0C6A">
              <w:rPr>
                <w:rFonts w:ascii="Calibri" w:hAnsi="Calibri" w:cs="Calibri"/>
                <w:b w:val="0"/>
                <w:color w:val="auto"/>
                <w:spacing w:val="-3"/>
                <w:lang w:val="en-US"/>
              </w:rPr>
              <w:t>e</w:t>
            </w:r>
            <w:r w:rsidRPr="00AB0C6A">
              <w:rPr>
                <w:rFonts w:ascii="Calibri" w:hAnsi="Calibri" w:cs="Calibri"/>
                <w:b w:val="0"/>
                <w:color w:val="auto"/>
                <w:lang w:val="en-US"/>
              </w:rPr>
              <w:t>grees).</w:t>
            </w:r>
          </w:p>
          <w:p w14:paraId="4DC80677" w14:textId="77777777" w:rsidR="00AB0C6A" w:rsidRPr="00AB0C6A" w:rsidRDefault="00AB0C6A" w:rsidP="00147FC7">
            <w:pPr>
              <w:widowControl w:val="0"/>
              <w:autoSpaceDE w:val="0"/>
              <w:autoSpaceDN w:val="0"/>
              <w:adjustRightInd w:val="0"/>
              <w:spacing w:before="7" w:line="190" w:lineRule="exact"/>
              <w:rPr>
                <w:rFonts w:ascii="Calibri" w:hAnsi="Calibri" w:cs="Calibri"/>
                <w:b w:val="0"/>
                <w:color w:val="auto"/>
                <w:lang w:val="en-US"/>
              </w:rPr>
            </w:pPr>
          </w:p>
          <w:p w14:paraId="0DACDCD9" w14:textId="77777777" w:rsidR="00AB0C6A" w:rsidRPr="00AB0C6A" w:rsidRDefault="00AB0C6A" w:rsidP="00147FC7">
            <w:pPr>
              <w:widowControl w:val="0"/>
              <w:autoSpaceDE w:val="0"/>
              <w:autoSpaceDN w:val="0"/>
              <w:adjustRightInd w:val="0"/>
              <w:ind w:left="443" w:right="-20"/>
              <w:rPr>
                <w:rFonts w:ascii="Calibri" w:hAnsi="Calibri" w:cs="Calibri"/>
                <w:b w:val="0"/>
                <w:color w:val="auto"/>
                <w:lang w:val="en-US"/>
              </w:rPr>
            </w:pPr>
            <w:r w:rsidRPr="00AB0C6A">
              <w:rPr>
                <w:rFonts w:ascii="Calibri" w:hAnsi="Calibri" w:cs="Calibri"/>
                <w:b w:val="0"/>
                <w:i/>
                <w:iCs/>
                <w:color w:val="auto"/>
                <w:lang w:val="en-US"/>
              </w:rPr>
              <w:t>•</w:t>
            </w:r>
            <w:r w:rsidRPr="00AB0C6A">
              <w:rPr>
                <w:rFonts w:ascii="Calibri" w:hAnsi="Calibri" w:cs="Calibri"/>
                <w:b w:val="0"/>
                <w:i/>
                <w:iCs/>
                <w:color w:val="auto"/>
                <w:spacing w:val="23"/>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indicating</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whether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CME</w:t>
            </w:r>
            <w:ins w:id="35" w:author="qzs00392" w:date="2015-10-14T11:49:00Z">
              <w:r w:rsidR="00A65FE5">
                <w:rPr>
                  <w:rFonts w:ascii="Calibri" w:hAnsi="Calibri" w:cs="Calibri"/>
                  <w:b w:val="0"/>
                  <w:color w:val="auto"/>
                  <w:lang w:val="en-US"/>
                </w:rPr>
                <w:t xml:space="preserve"> observation</w:t>
              </w:r>
            </w:ins>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considered</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poor</w:t>
            </w:r>
            <w:r w:rsidRPr="00AB0C6A">
              <w:rPr>
                <w:rFonts w:ascii="Calibri" w:hAnsi="Calibri" w:cs="Calibri"/>
                <w:b w:val="0"/>
                <w:color w:val="auto"/>
                <w:lang w:val="en-US"/>
              </w:rPr>
              <w:t>,</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7"/>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23"/>
                <w:lang w:val="en-US"/>
              </w:rPr>
              <w:t xml:space="preserve"> </w:t>
            </w:r>
            <w:r w:rsidRPr="00AB0C6A">
              <w:rPr>
                <w:rFonts w:ascii="Calibri" w:hAnsi="Calibri" w:cs="Calibri"/>
                <w:b w:val="0"/>
                <w:i/>
                <w:iCs/>
                <w:color w:val="auto"/>
                <w:lang w:val="en-US"/>
              </w:rPr>
              <w:t>good</w:t>
            </w:r>
            <w:r w:rsidRPr="00AB0C6A">
              <w:rPr>
                <w:rFonts w:ascii="Calibri" w:hAnsi="Calibri" w:cs="Calibri"/>
                <w:b w:val="0"/>
                <w:color w:val="auto"/>
                <w:lang w:val="en-US"/>
              </w:rPr>
              <w:t>.</w:t>
            </w:r>
          </w:p>
          <w:p w14:paraId="3BA12D99" w14:textId="77777777" w:rsidR="00AB0C6A" w:rsidRPr="00AB0C6A" w:rsidRDefault="00AB0C6A" w:rsidP="00147FC7">
            <w:pPr>
              <w:widowControl w:val="0"/>
              <w:autoSpaceDE w:val="0"/>
              <w:autoSpaceDN w:val="0"/>
              <w:adjustRightInd w:val="0"/>
              <w:spacing w:before="17" w:line="240" w:lineRule="exact"/>
              <w:rPr>
                <w:rFonts w:ascii="Calibri" w:hAnsi="Calibri" w:cs="Calibri"/>
                <w:b w:val="0"/>
                <w:color w:val="auto"/>
                <w:lang w:val="en-US"/>
              </w:rPr>
            </w:pPr>
          </w:p>
          <w:p w14:paraId="315F2C56" w14:textId="38CCAEA2" w:rsidR="00A65FE5" w:rsidRDefault="00AB0C6A" w:rsidP="00147FC7">
            <w:pPr>
              <w:widowControl w:val="0"/>
              <w:autoSpaceDE w:val="0"/>
              <w:autoSpaceDN w:val="0"/>
              <w:adjustRightInd w:val="0"/>
              <w:spacing w:line="252" w:lineRule="auto"/>
              <w:ind w:right="166"/>
              <w:rPr>
                <w:ins w:id="36" w:author="qzs00392" w:date="2015-10-14T11:49:00Z"/>
                <w:rFonts w:ascii="Calibri" w:hAnsi="Calibri" w:cs="Calibri"/>
                <w:b w:val="0"/>
                <w:color w:val="auto"/>
                <w:spacing w:val="-14"/>
                <w:lang w:val="en-US"/>
              </w:rPr>
            </w:pPr>
            <w:r w:rsidRPr="00AB0C6A">
              <w:rPr>
                <w:rFonts w:ascii="Calibri" w:hAnsi="Calibri" w:cs="Calibri"/>
                <w:b w:val="0"/>
                <w:color w:val="auto"/>
                <w:lang w:val="en-US"/>
              </w:rPr>
              <w:t>The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unique</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identifier</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string</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containing</w:t>
            </w:r>
            <w:r w:rsidRPr="00AB0C6A">
              <w:rPr>
                <w:rFonts w:ascii="Calibri" w:hAnsi="Calibri" w:cs="Calibri"/>
                <w:b w:val="0"/>
                <w:color w:val="auto"/>
                <w:spacing w:val="35"/>
                <w:lang w:val="en-US"/>
              </w:rPr>
              <w:t xml:space="preserve"> </w:t>
            </w:r>
            <w:r w:rsidRPr="00AB0C6A">
              <w:rPr>
                <w:rFonts w:ascii="Calibri" w:hAnsi="Calibri" w:cs="Calibri"/>
                <w:b w:val="0"/>
                <w:color w:val="auto"/>
                <w:lang w:val="en-US"/>
              </w:rPr>
              <w:t>both</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date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39"/>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first</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 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HI-1</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and</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observing</w:t>
            </w:r>
            <w:r w:rsidRPr="00AB0C6A">
              <w:rPr>
                <w:rFonts w:ascii="Calibri" w:hAnsi="Calibri" w:cs="Calibri"/>
                <w:b w:val="0"/>
                <w:color w:val="auto"/>
                <w:spacing w:val="37"/>
                <w:lang w:val="en-US"/>
              </w:rPr>
              <w:t xml:space="preserve"> </w:t>
            </w:r>
            <w:r w:rsidRPr="00AB0C6A">
              <w:rPr>
                <w:rFonts w:ascii="Calibri" w:hAnsi="Calibri" w:cs="Calibri"/>
                <w:b w:val="0"/>
                <w:color w:val="auto"/>
                <w:lang w:val="en-US"/>
              </w:rPr>
              <w:t>spacecraft,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with</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an</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additional</w:t>
            </w:r>
            <w:r w:rsidRPr="00AB0C6A">
              <w:rPr>
                <w:rFonts w:ascii="Calibri" w:hAnsi="Calibri" w:cs="Calibri"/>
                <w:b w:val="0"/>
                <w:color w:val="auto"/>
                <w:spacing w:val="45"/>
                <w:lang w:val="en-US"/>
              </w:rPr>
              <w:t xml:space="preserve"> </w:t>
            </w:r>
            <w:r w:rsidRPr="00AB0C6A">
              <w:rPr>
                <w:rFonts w:ascii="Calibri" w:hAnsi="Calibri" w:cs="Calibri"/>
                <w:b w:val="0"/>
                <w:color w:val="auto"/>
                <w:lang w:val="en-US"/>
              </w:rPr>
              <w:t>t</w:t>
            </w:r>
            <w:r w:rsidRPr="00AB0C6A">
              <w:rPr>
                <w:rFonts w:ascii="Calibri" w:hAnsi="Calibri" w:cs="Calibri"/>
                <w:b w:val="0"/>
                <w:color w:val="auto"/>
                <w:spacing w:val="-2"/>
                <w:lang w:val="en-US"/>
              </w:rPr>
              <w:t>w</w:t>
            </w:r>
            <w:r w:rsidRPr="00AB0C6A">
              <w:rPr>
                <w:rFonts w:ascii="Calibri" w:hAnsi="Calibri" w:cs="Calibri"/>
                <w:b w:val="0"/>
                <w:color w:val="auto"/>
                <w:lang w:val="en-US"/>
              </w:rPr>
              <w:t>o-digit</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number</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di</w:t>
            </w:r>
            <w:r w:rsidRPr="00AB0C6A">
              <w:rPr>
                <w:rFonts w:ascii="Calibri" w:hAnsi="Calibri" w:cs="Calibri"/>
                <w:b w:val="0"/>
                <w:color w:val="auto"/>
                <w:spacing w:val="-4"/>
                <w:lang w:val="en-US"/>
              </w:rPr>
              <w:t>f</w:t>
            </w:r>
            <w:r w:rsidRPr="00AB0C6A">
              <w:rPr>
                <w:rFonts w:ascii="Calibri" w:hAnsi="Calibri" w:cs="Calibri"/>
                <w:b w:val="0"/>
                <w:color w:val="auto"/>
                <w:lang w:val="en-US"/>
              </w:rPr>
              <w:t>ferentiate</w:t>
            </w:r>
            <w:r w:rsidRPr="00AB0C6A">
              <w:rPr>
                <w:rFonts w:ascii="Calibri" w:hAnsi="Calibri" w:cs="Calibri"/>
                <w:b w:val="0"/>
                <w:color w:val="auto"/>
                <w:spacing w:val="40"/>
                <w:lang w:val="en-US"/>
              </w:rPr>
              <w:t xml:space="preserve"> </w:t>
            </w:r>
            <w:r w:rsidRPr="00AB0C6A">
              <w:rPr>
                <w:rFonts w:ascii="Calibri" w:hAnsi="Calibri" w:cs="Calibri"/>
                <w:b w:val="0"/>
                <w:color w:val="auto"/>
                <w:lang w:val="en-US"/>
              </w:rPr>
              <w:t>between multiple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occurring</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same</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da</w:t>
            </w:r>
            <w:r w:rsidRPr="00AB0C6A">
              <w:rPr>
                <w:rFonts w:ascii="Calibri" w:hAnsi="Calibri" w:cs="Calibri"/>
                <w:b w:val="0"/>
                <w:color w:val="auto"/>
                <w:spacing w:val="-14"/>
                <w:lang w:val="en-US"/>
              </w:rPr>
              <w:t>y</w:t>
            </w:r>
            <w:r w:rsidRPr="00AB0C6A">
              <w:rPr>
                <w:rFonts w:ascii="Calibri" w:hAnsi="Calibri" w:cs="Calibri"/>
                <w:b w:val="0"/>
                <w:color w:val="auto"/>
                <w:lang w:val="en-US"/>
              </w:rPr>
              <w: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So,</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3"/>
                <w:lang w:val="en-US"/>
              </w:rPr>
              <w:t xml:space="preserve"> </w:t>
            </w:r>
            <w:r w:rsidRPr="00AB0C6A">
              <w:rPr>
                <w:rFonts w:ascii="Calibri" w:hAnsi="Calibri" w:cs="Calibri"/>
                <w:b w:val="0"/>
                <w:color w:val="auto"/>
                <w:spacing w:val="-2"/>
                <w:lang w:val="en-US"/>
              </w:rPr>
              <w:t>e</w:t>
            </w:r>
            <w:r w:rsidRPr="00AB0C6A">
              <w:rPr>
                <w:rFonts w:ascii="Calibri" w:hAnsi="Calibri" w:cs="Calibri"/>
                <w:b w:val="0"/>
                <w:color w:val="auto"/>
                <w:lang w:val="en-US"/>
              </w:rPr>
              <w:t>xample, a</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ed</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by</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STEREO-A</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 31</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Dec.</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2007</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will</w:t>
            </w:r>
            <w:r w:rsidRPr="00AB0C6A">
              <w:rPr>
                <w:rFonts w:ascii="Calibri" w:hAnsi="Calibri" w:cs="Calibri"/>
                <w:b w:val="0"/>
                <w:color w:val="auto"/>
                <w:spacing w:val="43"/>
                <w:lang w:val="en-US"/>
              </w:rPr>
              <w:t xml:space="preserve"> </w:t>
            </w:r>
            <w:r w:rsidRPr="00AB0C6A">
              <w:rPr>
                <w:rFonts w:ascii="Calibri" w:hAnsi="Calibri" w:cs="Calibri"/>
                <w:b w:val="0"/>
                <w:color w:val="auto"/>
                <w:lang w:val="en-US"/>
              </w:rPr>
              <w:t>h</w:t>
            </w:r>
            <w:r w:rsidRPr="00AB0C6A">
              <w:rPr>
                <w:rFonts w:ascii="Calibri" w:hAnsi="Calibri" w:cs="Calibri"/>
                <w:b w:val="0"/>
                <w:color w:val="auto"/>
                <w:spacing w:val="-3"/>
                <w:lang w:val="en-US"/>
              </w:rPr>
              <w:t>av</w:t>
            </w:r>
            <w:r w:rsidRPr="00AB0C6A">
              <w:rPr>
                <w:rFonts w:ascii="Calibri" w:hAnsi="Calibri" w:cs="Calibri"/>
                <w:b w:val="0"/>
                <w:color w:val="auto"/>
                <w:lang w:val="en-US"/>
              </w:rPr>
              <w:t>e</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identifier “HCME</w:t>
            </w:r>
            <w:r w:rsidRPr="00AB0C6A">
              <w:rPr>
                <w:rFonts w:ascii="Calibri" w:hAnsi="Calibri" w:cs="Calibri"/>
                <w:b w:val="0"/>
                <w:color w:val="auto"/>
                <w:spacing w:val="17"/>
                <w:lang w:val="en-US"/>
              </w:rPr>
              <w:t xml:space="preserve"> </w:t>
            </w:r>
            <w:r w:rsidRPr="00AB0C6A">
              <w:rPr>
                <w:rFonts w:ascii="Calibri" w:hAnsi="Calibri" w:cs="Calibri"/>
                <w:b w:val="0"/>
                <w:color w:val="auto"/>
                <w:spacing w:val="13"/>
                <w:lang w:val="en-US"/>
              </w:rPr>
              <w:t>A</w:t>
            </w:r>
            <w:r w:rsidRPr="00AB0C6A">
              <w:rPr>
                <w:rFonts w:ascii="Calibri" w:hAnsi="Calibri" w:cs="Calibri"/>
                <w:b w:val="0"/>
                <w:color w:val="auto"/>
                <w:u w:val="single"/>
                <w:lang w:val="en-US"/>
              </w:rPr>
              <w:t xml:space="preserve"> </w:t>
            </w:r>
            <w:r w:rsidRPr="00AB0C6A">
              <w:rPr>
                <w:rFonts w:ascii="Calibri" w:hAnsi="Calibri" w:cs="Calibri"/>
                <w:b w:val="0"/>
                <w:color w:val="auto"/>
                <w:spacing w:val="2"/>
                <w:u w:val="single"/>
                <w:lang w:val="en-US"/>
              </w:rPr>
              <w:t xml:space="preserve"> </w:t>
            </w:r>
            <w:r w:rsidRPr="00AB0C6A">
              <w:rPr>
                <w:rFonts w:ascii="Calibri" w:hAnsi="Calibri" w:cs="Calibri"/>
                <w:b w:val="0"/>
                <w:color w:val="auto"/>
                <w:spacing w:val="-31"/>
                <w:lang w:val="en-US"/>
              </w:rPr>
              <w:t xml:space="preserve"> </w:t>
            </w:r>
            <w:r w:rsidRPr="00AB0C6A">
              <w:rPr>
                <w:rFonts w:ascii="Calibri" w:hAnsi="Calibri" w:cs="Calibri"/>
                <w:b w:val="0"/>
                <w:color w:val="auto"/>
                <w:lang w:val="en-US"/>
              </w:rPr>
              <w:t>20071231</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01”.</w:t>
            </w:r>
            <w:r w:rsidRPr="00AB0C6A">
              <w:rPr>
                <w:rFonts w:ascii="Calibri" w:hAnsi="Calibri" w:cs="Calibri"/>
                <w:b w:val="0"/>
                <w:color w:val="auto"/>
                <w:spacing w:val="42"/>
                <w:lang w:val="en-US"/>
              </w:rPr>
              <w:t xml:space="preserve"> </w:t>
            </w:r>
            <w:r w:rsidRPr="00AB0C6A">
              <w:rPr>
                <w:rFonts w:ascii="Calibri" w:hAnsi="Calibri" w:cs="Calibri"/>
                <w:b w:val="0"/>
                <w:color w:val="auto"/>
                <w:lang w:val="en-US"/>
              </w:rPr>
              <w:t>CMEs</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0"/>
                <w:lang w:val="en-US"/>
              </w:rPr>
              <w:t xml:space="preserve"> </w:t>
            </w:r>
            <w:r w:rsidRPr="00AB0C6A">
              <w:rPr>
                <w:rFonts w:ascii="Calibri" w:hAnsi="Calibri" w:cs="Calibri"/>
                <w:b w:val="0"/>
                <w:color w:val="auto"/>
                <w:spacing w:val="-3"/>
                <w:lang w:val="en-US"/>
              </w:rPr>
              <w:t>e</w:t>
            </w:r>
            <w:r w:rsidRPr="00AB0C6A">
              <w:rPr>
                <w:rFonts w:ascii="Calibri" w:hAnsi="Calibri" w:cs="Calibri"/>
                <w:b w:val="0"/>
                <w:color w:val="auto"/>
                <w:lang w:val="en-US"/>
              </w:rPr>
              <w:t>xceed</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position angle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range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vi</w:t>
            </w:r>
            <w:r w:rsidRPr="00AB0C6A">
              <w:rPr>
                <w:rFonts w:ascii="Calibri" w:hAnsi="Calibri" w:cs="Calibri"/>
                <w:b w:val="0"/>
                <w:color w:val="auto"/>
                <w:spacing w:val="-5"/>
                <w:lang w:val="en-US"/>
              </w:rPr>
              <w:t>e</w:t>
            </w:r>
            <w:r w:rsidRPr="00AB0C6A">
              <w:rPr>
                <w:rFonts w:ascii="Calibri" w:hAnsi="Calibri" w:cs="Calibri"/>
                <w:b w:val="0"/>
                <w:color w:val="auto"/>
                <w:lang w:val="en-US"/>
              </w:rPr>
              <w:t>w</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are</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indicated with</w:t>
            </w:r>
            <w:r w:rsidRPr="00AB0C6A">
              <w:rPr>
                <w:rFonts w:ascii="Calibri" w:hAnsi="Calibri" w:cs="Calibri"/>
                <w:b w:val="0"/>
                <w:color w:val="auto"/>
                <w:spacing w:val="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2"/>
                <w:lang w:val="en-US"/>
              </w:rPr>
              <w:t xml:space="preserve"> </w:t>
            </w:r>
            <w:r w:rsidRPr="00AB0C6A">
              <w:rPr>
                <w:rFonts w:ascii="Calibri" w:hAnsi="Calibri" w:cs="Calibri"/>
                <w:b w:val="0"/>
                <w:i/>
                <w:iCs/>
                <w:color w:val="auto"/>
                <w:lang w:val="en-US"/>
              </w:rPr>
              <w:t>g</w:t>
            </w:r>
            <w:r w:rsidRPr="00AB0C6A">
              <w:rPr>
                <w:rFonts w:ascii="Calibri" w:hAnsi="Calibri" w:cs="Calibri"/>
                <w:b w:val="0"/>
                <w:i/>
                <w:iCs/>
                <w:color w:val="auto"/>
                <w:spacing w:val="-7"/>
                <w:lang w:val="en-US"/>
              </w:rPr>
              <w:t>r</w:t>
            </w:r>
            <w:r w:rsidRPr="00AB0C6A">
              <w:rPr>
                <w:rFonts w:ascii="Calibri" w:hAnsi="Calibri" w:cs="Calibri"/>
                <w:b w:val="0"/>
                <w:i/>
                <w:iCs/>
                <w:color w:val="auto"/>
                <w:lang w:val="en-US"/>
              </w:rPr>
              <w:t>eater 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“&gt;”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4"/>
                <w:lang w:val="en-US"/>
              </w:rPr>
              <w:t xml:space="preserve"> </w:t>
            </w:r>
            <w:r w:rsidRPr="00AB0C6A">
              <w:rPr>
                <w:rFonts w:ascii="Calibri" w:hAnsi="Calibri" w:cs="Calibri"/>
                <w:b w:val="0"/>
                <w:i/>
                <w:iCs/>
                <w:color w:val="auto"/>
                <w:lang w:val="en-US"/>
              </w:rPr>
              <w:t>less</w:t>
            </w:r>
            <w:r w:rsidRPr="00AB0C6A">
              <w:rPr>
                <w:rFonts w:ascii="Calibri" w:hAnsi="Calibri" w:cs="Calibri"/>
                <w:b w:val="0"/>
                <w:i/>
                <w:iCs/>
                <w:color w:val="auto"/>
                <w:spacing w:val="8"/>
                <w:lang w:val="en-US"/>
              </w:rPr>
              <w:t xml:space="preserve"> </w:t>
            </w:r>
            <w:r w:rsidRPr="00AB0C6A">
              <w:rPr>
                <w:rFonts w:ascii="Calibri" w:hAnsi="Calibri" w:cs="Calibri"/>
                <w:b w:val="0"/>
                <w:i/>
                <w:iCs/>
                <w:color w:val="auto"/>
                <w:lang w:val="en-US"/>
              </w:rPr>
              <w:t>than</w:t>
            </w:r>
            <w:r w:rsidRPr="00AB0C6A">
              <w:rPr>
                <w:rFonts w:ascii="Calibri" w:hAnsi="Calibri" w:cs="Calibri"/>
                <w:b w:val="0"/>
                <w:i/>
                <w:iCs/>
                <w:color w:val="auto"/>
                <w:spacing w:val="37"/>
                <w:lang w:val="en-US"/>
              </w:rPr>
              <w:t xml:space="preserve"> </w:t>
            </w:r>
            <w:r w:rsidRPr="00AB0C6A">
              <w:rPr>
                <w:rFonts w:ascii="Calibri" w:hAnsi="Calibri" w:cs="Calibri"/>
                <w:b w:val="0"/>
                <w:i/>
                <w:iCs/>
                <w:color w:val="auto"/>
                <w:lang w:val="en-US"/>
              </w:rPr>
              <w:t>“&lt;”</w:t>
            </w:r>
            <w:r w:rsidRPr="00AB0C6A">
              <w:rPr>
                <w:rFonts w:ascii="Calibri" w:hAnsi="Calibri" w:cs="Calibri"/>
                <w:b w:val="0"/>
                <w:i/>
                <w:iCs/>
                <w:color w:val="auto"/>
                <w:spacing w:val="-18"/>
                <w:lang w:val="en-US"/>
              </w:rPr>
              <w:t xml:space="preserve"> </w:t>
            </w:r>
            <w:r w:rsidRPr="00AB0C6A">
              <w:rPr>
                <w:rFonts w:ascii="Calibri" w:hAnsi="Calibri" w:cs="Calibri"/>
                <w:b w:val="0"/>
                <w:color w:val="auto"/>
                <w:lang w:val="en-US"/>
              </w:rPr>
              <w:t>symbol in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appropriate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 xml:space="preserve">field. </w:t>
            </w:r>
            <w:r w:rsidRPr="00AB0C6A">
              <w:rPr>
                <w:rFonts w:ascii="Calibri" w:hAnsi="Calibri" w:cs="Calibri"/>
                <w:b w:val="0"/>
                <w:color w:val="auto"/>
                <w:spacing w:val="1"/>
                <w:lang w:val="en-US"/>
              </w:rPr>
              <w:t xml:space="preserve"> </w:t>
            </w:r>
            <w:r w:rsidR="00315A89">
              <w:rPr>
                <w:rFonts w:ascii="Calibri" w:hAnsi="Calibri" w:cs="Calibri"/>
                <w:b w:val="0"/>
                <w:color w:val="auto"/>
                <w:spacing w:val="1"/>
                <w:lang w:val="en-US"/>
              </w:rPr>
              <w:t>It should be noted that in recognition of the numerous blob-like transients observed close to the Sun, for the unambiguous identification of CMEs, we demand that CMEs have position angle widths of 20</w:t>
            </w:r>
            <w:r w:rsidR="00315A89">
              <w:rPr>
                <w:rFonts w:ascii="Calibri" w:hAnsi="Calibri" w:cs="Calibri"/>
                <w:b w:val="0"/>
                <w:color w:val="auto"/>
                <w:spacing w:val="1"/>
                <w:vertAlign w:val="superscript"/>
                <w:lang w:val="en-US"/>
              </w:rPr>
              <w:t>o</w:t>
            </w:r>
            <w:r w:rsidR="00315A89">
              <w:rPr>
                <w:rFonts w:ascii="Calibri" w:hAnsi="Calibri" w:cs="Calibri"/>
                <w:b w:val="0"/>
                <w:color w:val="auto"/>
                <w:spacing w:val="1"/>
                <w:lang w:val="en-US"/>
              </w:rPr>
              <w:t xml:space="preserve"> or more.</w:t>
            </w:r>
            <w:r w:rsidR="009E7DB5">
              <w:rPr>
                <w:rFonts w:ascii="Calibri" w:hAnsi="Calibri" w:cs="Calibri"/>
                <w:b w:val="0"/>
                <w:color w:val="auto"/>
                <w:spacing w:val="1"/>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quality</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flag</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has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been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introduced to</w:t>
            </w:r>
            <w:r w:rsidRPr="00AB0C6A">
              <w:rPr>
                <w:rFonts w:ascii="Calibri" w:hAnsi="Calibri" w:cs="Calibri"/>
                <w:b w:val="0"/>
                <w:color w:val="auto"/>
                <w:spacing w:val="5"/>
                <w:lang w:val="en-US"/>
              </w:rPr>
              <w:t xml:space="preserve"> </w:t>
            </w:r>
            <w:r w:rsidRPr="00AB0C6A">
              <w:rPr>
                <w:rFonts w:ascii="Calibri" w:hAnsi="Calibri" w:cs="Calibri"/>
                <w:b w:val="0"/>
                <w:color w:val="auto"/>
                <w:lang w:val="en-US"/>
              </w:rPr>
              <w:t>account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for</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ambiguity</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that results</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from</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using</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human</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identify</w:t>
            </w:r>
            <w:r w:rsidRPr="00AB0C6A">
              <w:rPr>
                <w:rFonts w:ascii="Calibri" w:hAnsi="Calibri" w:cs="Calibri"/>
                <w:b w:val="0"/>
                <w:color w:val="auto"/>
                <w:spacing w:val="42"/>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ents.</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field</w:t>
            </w:r>
            <w:r w:rsidRPr="00AB0C6A">
              <w:rPr>
                <w:rFonts w:ascii="Calibri" w:hAnsi="Calibri" w:cs="Calibri"/>
                <w:b w:val="0"/>
                <w:color w:val="auto"/>
                <w:spacing w:val="-21"/>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used</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as a</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means</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20"/>
                <w:lang w:val="en-US"/>
              </w:rPr>
              <w:t xml:space="preserve"> </w:t>
            </w:r>
            <w:r w:rsidRPr="00AB0C6A">
              <w:rPr>
                <w:rFonts w:ascii="Calibri" w:hAnsi="Calibri" w:cs="Calibri"/>
                <w:b w:val="0"/>
                <w:color w:val="auto"/>
                <w:lang w:val="en-US"/>
              </w:rPr>
              <w:t>quantify</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the confidence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of</w:t>
            </w:r>
            <w:r w:rsidRPr="00AB0C6A">
              <w:rPr>
                <w:rFonts w:ascii="Calibri" w:hAnsi="Calibri" w:cs="Calibri"/>
                <w:b w:val="0"/>
                <w:color w:val="auto"/>
                <w:spacing w:val="-3"/>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3"/>
                <w:lang w:val="en-US"/>
              </w:rPr>
              <w:t>v</w:t>
            </w:r>
            <w:r w:rsidRPr="00AB0C6A">
              <w:rPr>
                <w:rFonts w:ascii="Calibri" w:hAnsi="Calibri" w:cs="Calibri"/>
                <w:b w:val="0"/>
                <w:color w:val="auto"/>
                <w:lang w:val="en-US"/>
              </w:rPr>
              <w:t>e</w:t>
            </w:r>
            <w:r w:rsidRPr="00AB0C6A">
              <w:rPr>
                <w:rFonts w:ascii="Calibri" w:hAnsi="Calibri" w:cs="Calibri"/>
                <w:b w:val="0"/>
                <w:color w:val="auto"/>
                <w:spacing w:val="-8"/>
                <w:lang w:val="en-US"/>
              </w:rPr>
              <w:t>r</w:t>
            </w:r>
            <w:r w:rsidRPr="00AB0C6A">
              <w:rPr>
                <w:rFonts w:ascii="Calibri" w:hAnsi="Calibri" w:cs="Calibri"/>
                <w:b w:val="0"/>
                <w:color w:val="auto"/>
                <w:lang w:val="en-US"/>
              </w:rPr>
              <w:t>,</w:t>
            </w:r>
            <w:r w:rsidRPr="00AB0C6A">
              <w:rPr>
                <w:rFonts w:ascii="Calibri" w:hAnsi="Calibri" w:cs="Calibri"/>
                <w:b w:val="0"/>
                <w:color w:val="auto"/>
                <w:spacing w:val="32"/>
                <w:lang w:val="en-US"/>
              </w:rPr>
              <w:t xml:space="preserve"> </w:t>
            </w:r>
            <w:r w:rsidRPr="00AB0C6A">
              <w:rPr>
                <w:rFonts w:ascii="Calibri" w:hAnsi="Calibri" w:cs="Calibri"/>
                <w:b w:val="0"/>
                <w:color w:val="auto"/>
                <w:lang w:val="en-US"/>
              </w:rPr>
              <w:t>based</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on</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foll</w:t>
            </w:r>
            <w:r w:rsidRPr="00AB0C6A">
              <w:rPr>
                <w:rFonts w:ascii="Calibri" w:hAnsi="Calibri" w:cs="Calibri"/>
                <w:b w:val="0"/>
                <w:color w:val="auto"/>
                <w:spacing w:val="-5"/>
                <w:lang w:val="en-US"/>
              </w:rPr>
              <w:t>o</w:t>
            </w:r>
            <w:r w:rsidRPr="00AB0C6A">
              <w:rPr>
                <w:rFonts w:ascii="Calibri" w:hAnsi="Calibri" w:cs="Calibri"/>
                <w:b w:val="0"/>
                <w:color w:val="auto"/>
                <w:lang w:val="en-US"/>
              </w:rPr>
              <w:t>wing</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lastRenderedPageBreak/>
              <w:t>criteria.</w:t>
            </w:r>
            <w:r w:rsidR="00315A89">
              <w:rPr>
                <w:rFonts w:ascii="Calibri" w:hAnsi="Calibri" w:cs="Calibri"/>
                <w:b w:val="0"/>
                <w:color w:val="auto"/>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9"/>
                <w:lang w:val="en-US"/>
              </w:rPr>
              <w:t xml:space="preserve"> </w:t>
            </w:r>
            <w:r w:rsidRPr="00AB0C6A">
              <w:rPr>
                <w:rFonts w:ascii="Calibri" w:hAnsi="Calibri" w:cs="Calibri"/>
                <w:b w:val="0"/>
                <w:i/>
                <w:iCs/>
                <w:color w:val="auto"/>
                <w:lang w:val="en-US"/>
              </w:rPr>
              <w:t>poor</w:t>
            </w:r>
            <w:r w:rsidRPr="00AB0C6A">
              <w:rPr>
                <w:rFonts w:ascii="Calibri" w:hAnsi="Calibri" w:cs="Calibri"/>
                <w:b w:val="0"/>
                <w:i/>
                <w:iCs/>
                <w:color w:val="auto"/>
                <w:spacing w:val="23"/>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3"/>
                <w:lang w:val="en-US"/>
              </w:rPr>
              <w:t>n</w:t>
            </w:r>
            <w:r w:rsidRPr="00AB0C6A">
              <w:rPr>
                <w:rFonts w:ascii="Calibri" w:hAnsi="Calibri" w:cs="Calibri"/>
                <w:b w:val="0"/>
                <w:color w:val="auto"/>
                <w:lang w:val="en-US"/>
              </w:rPr>
              <w:t>y</w:t>
            </w:r>
            <w:r w:rsidRPr="00AB0C6A">
              <w:rPr>
                <w:rFonts w:ascii="Calibri" w:hAnsi="Calibri" w:cs="Calibri"/>
                <w:b w:val="0"/>
                <w:color w:val="auto"/>
                <w:spacing w:val="8"/>
                <w:lang w:val="en-US"/>
              </w:rPr>
              <w:t xml:space="preserve"> </w:t>
            </w:r>
            <w:r w:rsidRPr="00AB0C6A">
              <w:rPr>
                <w:rFonts w:ascii="Calibri" w:hAnsi="Calibri" w:cs="Calibri"/>
                <w:b w:val="0"/>
                <w:color w:val="auto"/>
                <w:lang w:val="en-US"/>
              </w:rPr>
              <w:t>object</w:t>
            </w:r>
            <w:r w:rsidRPr="00AB0C6A">
              <w:rPr>
                <w:rFonts w:ascii="Calibri" w:hAnsi="Calibri" w:cs="Calibri"/>
                <w:b w:val="0"/>
                <w:color w:val="auto"/>
                <w:spacing w:val="18"/>
                <w:lang w:val="en-US"/>
              </w:rPr>
              <w:t xml:space="preserve"> </w:t>
            </w:r>
            <w:r w:rsidR="00315A89">
              <w:rPr>
                <w:rFonts w:ascii="Calibri" w:hAnsi="Calibri" w:cs="Calibri"/>
                <w:b w:val="0"/>
                <w:color w:val="auto"/>
                <w:spacing w:val="18"/>
                <w:lang w:val="en-US"/>
              </w:rPr>
              <w:t>(</w:t>
            </w:r>
            <w:r w:rsidRPr="00AB0C6A">
              <w:rPr>
                <w:rFonts w:ascii="Calibri" w:hAnsi="Calibri" w:cs="Calibri"/>
                <w:b w:val="0"/>
                <w:color w:val="auto"/>
                <w:lang w:val="en-US"/>
              </w:rPr>
              <w:t>spanning</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at least</w:t>
            </w:r>
            <w:r w:rsidRPr="00AB0C6A">
              <w:rPr>
                <w:rFonts w:ascii="Calibri" w:hAnsi="Calibri" w:cs="Calibri"/>
                <w:b w:val="0"/>
                <w:color w:val="auto"/>
                <w:spacing w:val="9"/>
                <w:lang w:val="en-US"/>
              </w:rPr>
              <w:t xml:space="preserve"> </w:t>
            </w:r>
            <w:r w:rsidRPr="00AB0C6A">
              <w:rPr>
                <w:rFonts w:ascii="Calibri" w:hAnsi="Calibri" w:cs="Calibri"/>
                <w:b w:val="0"/>
                <w:color w:val="auto"/>
                <w:lang w:val="en-US"/>
              </w:rPr>
              <w:t>20</w:t>
            </w:r>
            <w:r w:rsidRPr="00AB0C6A">
              <w:rPr>
                <w:rFonts w:ascii="Calibri" w:hAnsi="Calibri" w:cs="Calibri"/>
                <w:b w:val="0"/>
                <w:i/>
                <w:iCs/>
                <w:color w:val="auto"/>
                <w:position w:val="8"/>
                <w:lang w:val="en-US"/>
              </w:rPr>
              <w:t>◦</w:t>
            </w:r>
            <w:r w:rsidRPr="00AB0C6A">
              <w:rPr>
                <w:rFonts w:ascii="Calibri" w:hAnsi="Calibri" w:cs="Calibri"/>
                <w:b w:val="0"/>
                <w:i/>
                <w:iCs/>
                <w:color w:val="auto"/>
                <w:spacing w:val="-17"/>
                <w:position w:val="8"/>
                <w:lang w:val="en-US"/>
              </w:rPr>
              <w:t xml:space="preserve"> </w:t>
            </w:r>
            <w:r w:rsidRPr="00AB0C6A">
              <w:rPr>
                <w:rFonts w:ascii="Calibri" w:hAnsi="Calibri" w:cs="Calibri"/>
                <w:b w:val="0"/>
                <w:color w:val="auto"/>
                <w:lang w:val="en-US"/>
              </w:rPr>
              <w:t>in</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position</w:t>
            </w:r>
            <w:r w:rsidRPr="00AB0C6A">
              <w:rPr>
                <w:rFonts w:ascii="Calibri" w:hAnsi="Calibri" w:cs="Calibri"/>
                <w:b w:val="0"/>
                <w:color w:val="auto"/>
                <w:spacing w:val="46"/>
                <w:lang w:val="en-US"/>
              </w:rPr>
              <w:t xml:space="preserve"> </w:t>
            </w:r>
            <w:r w:rsidRPr="00AB0C6A">
              <w:rPr>
                <w:rFonts w:ascii="Calibri" w:hAnsi="Calibri" w:cs="Calibri"/>
                <w:b w:val="0"/>
                <w:color w:val="auto"/>
                <w:lang w:val="en-US"/>
              </w:rPr>
              <w:t>angle</w:t>
            </w:r>
            <w:r w:rsidR="00315A89">
              <w:rPr>
                <w:rFonts w:ascii="Calibri" w:hAnsi="Calibri" w:cs="Calibri"/>
                <w:b w:val="0"/>
                <w:color w:val="auto"/>
                <w:lang w:val="en-US"/>
              </w:rPr>
              <w:t>, as noted)</w:t>
            </w:r>
            <w:r w:rsidRPr="00AB0C6A">
              <w:rPr>
                <w:rFonts w:ascii="Calibri" w:hAnsi="Calibri" w:cs="Calibri"/>
                <w:b w:val="0"/>
                <w:color w:val="auto"/>
                <w:lang w:val="en-US"/>
              </w:rPr>
              <w:t>,</w:t>
            </w:r>
            <w:r w:rsidRPr="00AB0C6A">
              <w:rPr>
                <w:rFonts w:ascii="Calibri" w:hAnsi="Calibri" w:cs="Calibri"/>
                <w:b w:val="0"/>
                <w:color w:val="auto"/>
                <w:spacing w:val="10"/>
                <w:lang w:val="en-US"/>
              </w:rPr>
              <w:t xml:space="preserve"> </w:t>
            </w:r>
            <w:r w:rsidRPr="00AB0C6A">
              <w:rPr>
                <w:rFonts w:ascii="Calibri" w:hAnsi="Calibri" w:cs="Calibri"/>
                <w:b w:val="0"/>
                <w:color w:val="auto"/>
                <w:spacing w:val="-3"/>
                <w:lang w:val="en-US"/>
              </w:rPr>
              <w:t>b</w:t>
            </w:r>
            <w:r w:rsidRPr="00AB0C6A">
              <w:rPr>
                <w:rFonts w:ascii="Calibri" w:hAnsi="Calibri" w:cs="Calibri"/>
                <w:b w:val="0"/>
                <w:color w:val="auto"/>
                <w:lang w:val="en-US"/>
              </w:rPr>
              <w:t>ut</w:t>
            </w:r>
            <w:r w:rsidRPr="00AB0C6A">
              <w:rPr>
                <w:rFonts w:ascii="Calibri" w:hAnsi="Calibri" w:cs="Calibri"/>
                <w:b w:val="0"/>
                <w:color w:val="auto"/>
                <w:spacing w:val="19"/>
                <w:lang w:val="en-US"/>
              </w:rPr>
              <w:t xml:space="preserve"> </w:t>
            </w:r>
            <w:r w:rsidRPr="00AB0C6A">
              <w:rPr>
                <w:rFonts w:ascii="Calibri" w:hAnsi="Calibri" w:cs="Calibri"/>
                <w:b w:val="0"/>
                <w:color w:val="auto"/>
                <w:lang w:val="en-US"/>
              </w:rPr>
              <w:t>which</w:t>
            </w:r>
            <w:r w:rsidRPr="00AB0C6A">
              <w:rPr>
                <w:rFonts w:ascii="Calibri" w:hAnsi="Calibri" w:cs="Calibri"/>
                <w:b w:val="0"/>
                <w:color w:val="auto"/>
                <w:spacing w:val="47"/>
                <w:lang w:val="en-US"/>
              </w:rPr>
              <w:t xml:space="preserve"> </w:t>
            </w:r>
            <w:r w:rsidRPr="00AB0C6A">
              <w:rPr>
                <w:rFonts w:ascii="Calibri" w:hAnsi="Calibri" w:cs="Calibri"/>
                <w:b w:val="0"/>
                <w:color w:val="auto"/>
                <w:lang w:val="en-US"/>
              </w:rPr>
              <w:t>poorly resembles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52"/>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10"/>
                <w:lang w:val="en-US"/>
              </w:rPr>
              <w:t xml:space="preserve"> </w:t>
            </w:r>
            <w:r w:rsidRPr="00AB0C6A">
              <w:rPr>
                <w:rFonts w:ascii="Calibri" w:hAnsi="Calibri" w:cs="Calibri"/>
                <w:b w:val="0"/>
                <w:i/>
                <w:iCs/>
                <w:color w:val="auto"/>
                <w:lang w:val="en-US"/>
              </w:rPr>
              <w:t>fair</w:t>
            </w:r>
            <w:r w:rsidRPr="00AB0C6A">
              <w:rPr>
                <w:rFonts w:ascii="Calibri" w:hAnsi="Calibri" w:cs="Calibri"/>
                <w:b w:val="0"/>
                <w:i/>
                <w:iCs/>
                <w:color w:val="auto"/>
                <w:spacing w:val="15"/>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10"/>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4"/>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5"/>
                <w:lang w:val="en-US"/>
              </w:rPr>
              <w:t xml:space="preserve"> </w:t>
            </w:r>
            <w:r w:rsidRPr="00AB0C6A">
              <w:rPr>
                <w:rFonts w:ascii="Calibri" w:hAnsi="Calibri" w:cs="Calibri"/>
                <w:b w:val="0"/>
                <w:color w:val="auto"/>
                <w:lang w:val="en-US"/>
              </w:rPr>
              <w:t>resembles a</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though</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not</w:t>
            </w:r>
            <w:r w:rsidRPr="00AB0C6A">
              <w:rPr>
                <w:rFonts w:ascii="Calibri" w:hAnsi="Calibri" w:cs="Calibri"/>
                <w:b w:val="0"/>
                <w:color w:val="auto"/>
                <w:spacing w:val="4"/>
                <w:lang w:val="en-US"/>
              </w:rPr>
              <w:t xml:space="preserve"> </w:t>
            </w:r>
            <w:r w:rsidRPr="00AB0C6A">
              <w:rPr>
                <w:rFonts w:ascii="Calibri" w:hAnsi="Calibri" w:cs="Calibri"/>
                <w:b w:val="0"/>
                <w:color w:val="auto"/>
                <w:lang w:val="en-US"/>
              </w:rPr>
              <w:t>all obser</w:t>
            </w:r>
            <w:r w:rsidRPr="00AB0C6A">
              <w:rPr>
                <w:rFonts w:ascii="Calibri" w:hAnsi="Calibri" w:cs="Calibri"/>
                <w:b w:val="0"/>
                <w:color w:val="auto"/>
                <w:spacing w:val="-3"/>
                <w:lang w:val="en-US"/>
              </w:rPr>
              <w:t>v</w:t>
            </w:r>
            <w:r w:rsidRPr="00AB0C6A">
              <w:rPr>
                <w:rFonts w:ascii="Calibri" w:hAnsi="Calibri" w:cs="Calibri"/>
                <w:b w:val="0"/>
                <w:color w:val="auto"/>
                <w:lang w:val="en-US"/>
              </w:rPr>
              <w:t>ers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may</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be co</w:t>
            </w:r>
            <w:r w:rsidRPr="00AB0C6A">
              <w:rPr>
                <w:rFonts w:ascii="Calibri" w:hAnsi="Calibri" w:cs="Calibri"/>
                <w:b w:val="0"/>
                <w:color w:val="auto"/>
                <w:spacing w:val="-8"/>
                <w:lang w:val="en-US"/>
              </w:rPr>
              <w:t>n</w:t>
            </w:r>
            <w:r w:rsidRPr="00AB0C6A">
              <w:rPr>
                <w:rFonts w:ascii="Calibri" w:hAnsi="Calibri" w:cs="Calibri"/>
                <w:b w:val="0"/>
                <w:color w:val="auto"/>
                <w:lang w:val="en-US"/>
              </w:rPr>
              <w:t>vinced</w:t>
            </w:r>
            <w:r w:rsidRPr="00AB0C6A">
              <w:rPr>
                <w:rFonts w:ascii="Calibri" w:hAnsi="Calibri" w:cs="Calibri"/>
                <w:b w:val="0"/>
                <w:color w:val="auto"/>
                <w:spacing w:val="28"/>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this</w:t>
            </w:r>
            <w:r w:rsidRPr="00AB0C6A">
              <w:rPr>
                <w:rFonts w:ascii="Calibri" w:hAnsi="Calibri" w:cs="Calibri"/>
                <w:b w:val="0"/>
                <w:color w:val="auto"/>
                <w:spacing w:val="23"/>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the</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case</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(due</w:t>
            </w:r>
            <w:r w:rsidRPr="00AB0C6A">
              <w:rPr>
                <w:rFonts w:ascii="Calibri" w:hAnsi="Calibri" w:cs="Calibri"/>
                <w:b w:val="0"/>
                <w:color w:val="auto"/>
                <w:spacing w:val="25"/>
                <w:lang w:val="en-US"/>
              </w:rPr>
              <w:t xml:space="preserve"> </w:t>
            </w:r>
            <w:r w:rsidRPr="00AB0C6A">
              <w:rPr>
                <w:rFonts w:ascii="Calibri" w:hAnsi="Calibri" w:cs="Calibri"/>
                <w:b w:val="0"/>
                <w:color w:val="auto"/>
                <w:lang w:val="en-US"/>
              </w:rPr>
              <w:t>to</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some</w:t>
            </w:r>
            <w:r w:rsidRPr="00AB0C6A">
              <w:rPr>
                <w:rFonts w:ascii="Calibri" w:hAnsi="Calibri" w:cs="Calibri"/>
                <w:b w:val="0"/>
                <w:color w:val="auto"/>
                <w:spacing w:val="11"/>
                <w:lang w:val="en-US"/>
              </w:rPr>
              <w:t xml:space="preserve"> </w:t>
            </w:r>
            <w:r w:rsidRPr="00AB0C6A">
              <w:rPr>
                <w:rFonts w:ascii="Calibri" w:hAnsi="Calibri" w:cs="Calibri"/>
                <w:b w:val="0"/>
                <w:color w:val="auto"/>
                <w:lang w:val="en-US"/>
              </w:rPr>
              <w:t>limitation</w:t>
            </w:r>
            <w:r w:rsidRPr="00AB0C6A">
              <w:rPr>
                <w:rFonts w:ascii="Calibri" w:hAnsi="Calibri" w:cs="Calibri"/>
                <w:b w:val="0"/>
                <w:color w:val="auto"/>
                <w:spacing w:val="-24"/>
                <w:lang w:val="en-US"/>
              </w:rPr>
              <w:t xml:space="preserve"> </w:t>
            </w:r>
            <w:r w:rsidRPr="00AB0C6A">
              <w:rPr>
                <w:rFonts w:ascii="Calibri" w:hAnsi="Calibri" w:cs="Calibri"/>
                <w:b w:val="0"/>
                <w:color w:val="auto"/>
                <w:lang w:val="en-US"/>
              </w:rPr>
              <w:t>in the</w:t>
            </w:r>
            <w:r w:rsidRPr="00AB0C6A">
              <w:rPr>
                <w:rFonts w:ascii="Calibri" w:hAnsi="Calibri" w:cs="Calibri"/>
                <w:b w:val="0"/>
                <w:color w:val="auto"/>
                <w:spacing w:val="17"/>
                <w:lang w:val="en-US"/>
              </w:rPr>
              <w:t xml:space="preserve"> </w:t>
            </w:r>
            <w:r w:rsidRPr="00AB0C6A">
              <w:rPr>
                <w:rFonts w:ascii="Calibri" w:hAnsi="Calibri" w:cs="Calibri"/>
                <w:b w:val="0"/>
                <w:color w:val="auto"/>
                <w:spacing w:val="-4"/>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w:t>
            </w:r>
            <w:r w:rsidRPr="00AB0C6A">
              <w:rPr>
                <w:rFonts w:ascii="Calibri" w:hAnsi="Calibri" w:cs="Calibri"/>
                <w:b w:val="0"/>
                <w:color w:val="auto"/>
                <w:spacing w:val="26"/>
                <w:lang w:val="en-US"/>
              </w:rPr>
              <w:t xml:space="preserve"> </w:t>
            </w:r>
            <w:r w:rsidRPr="00AB0C6A">
              <w:rPr>
                <w:rFonts w:ascii="Calibri" w:hAnsi="Calibri" w:cs="Calibri"/>
                <w:b w:val="0"/>
                <w:color w:val="auto"/>
                <w:lang w:val="en-US"/>
              </w:rPr>
              <w:t>obser</w:t>
            </w:r>
            <w:r w:rsidRPr="00AB0C6A">
              <w:rPr>
                <w:rFonts w:ascii="Calibri" w:hAnsi="Calibri" w:cs="Calibri"/>
                <w:b w:val="0"/>
                <w:color w:val="auto"/>
                <w:spacing w:val="-4"/>
                <w:lang w:val="en-US"/>
              </w:rPr>
              <w:t>v</w:t>
            </w:r>
            <w:r w:rsidRPr="00AB0C6A">
              <w:rPr>
                <w:rFonts w:ascii="Calibri" w:hAnsi="Calibri" w:cs="Calibri"/>
                <w:b w:val="0"/>
                <w:color w:val="auto"/>
                <w:lang w:val="en-US"/>
              </w:rPr>
              <w:t xml:space="preserve">ation </w:t>
            </w:r>
            <w:del w:id="37" w:author="qzs00392" w:date="2015-10-14T11:53:00Z">
              <w:r w:rsidRPr="00AB0C6A" w:rsidDel="00FA19E0">
                <w:rPr>
                  <w:rFonts w:ascii="Calibri" w:hAnsi="Calibri" w:cs="Calibri"/>
                  <w:b w:val="0"/>
                  <w:color w:val="auto"/>
                  <w:spacing w:val="15"/>
                  <w:lang w:val="en-US"/>
                </w:rPr>
                <w:delText xml:space="preserve"> </w:delText>
              </w:r>
            </w:del>
            <w:r w:rsidRPr="00AB0C6A">
              <w:rPr>
                <w:rFonts w:ascii="Calibri" w:hAnsi="Calibri" w:cs="Calibri"/>
                <w:b w:val="0"/>
                <w:color w:val="auto"/>
                <w:lang w:val="en-US"/>
              </w:rPr>
              <w:t>such</w:t>
            </w:r>
            <w:r w:rsidRPr="00AB0C6A">
              <w:rPr>
                <w:rFonts w:ascii="Calibri" w:hAnsi="Calibri" w:cs="Calibri"/>
                <w:b w:val="0"/>
                <w:color w:val="auto"/>
                <w:spacing w:val="17"/>
                <w:lang w:val="en-US"/>
              </w:rPr>
              <w:t xml:space="preserve"> </w:t>
            </w:r>
            <w:r w:rsidRPr="00AB0C6A">
              <w:rPr>
                <w:rFonts w:ascii="Calibri" w:hAnsi="Calibri" w:cs="Calibri"/>
                <w:b w:val="0"/>
                <w:color w:val="auto"/>
                <w:lang w:val="en-US"/>
              </w:rPr>
              <w:t>as</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2"/>
                <w:lang w:val="en-US"/>
              </w:rPr>
              <w:t xml:space="preserve"> </w:t>
            </w:r>
            <w:r w:rsidRPr="00AB0C6A">
              <w:rPr>
                <w:rFonts w:ascii="Calibri" w:hAnsi="Calibri" w:cs="Calibri"/>
                <w:b w:val="0"/>
                <w:color w:val="auto"/>
                <w:spacing w:val="-2"/>
                <w:lang w:val="en-US"/>
              </w:rPr>
              <w:t>f</w:t>
            </w:r>
            <w:r w:rsidRPr="00AB0C6A">
              <w:rPr>
                <w:rFonts w:ascii="Calibri" w:hAnsi="Calibri" w:cs="Calibri"/>
                <w:b w:val="0"/>
                <w:color w:val="auto"/>
                <w:lang w:val="en-US"/>
              </w:rPr>
              <w:t>aint,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disjoint</w:t>
            </w:r>
            <w:r w:rsidRPr="00AB0C6A">
              <w:rPr>
                <w:rFonts w:ascii="Calibri" w:hAnsi="Calibri" w:cs="Calibri"/>
                <w:b w:val="0"/>
                <w:color w:val="auto"/>
                <w:spacing w:val="1"/>
                <w:lang w:val="en-US"/>
              </w:rPr>
              <w:t xml:space="preserve"> </w:t>
            </w:r>
            <w:r w:rsidRPr="00AB0C6A">
              <w:rPr>
                <w:rFonts w:ascii="Calibri" w:hAnsi="Calibri" w:cs="Calibri"/>
                <w:b w:val="0"/>
                <w:color w:val="auto"/>
                <w:lang w:val="en-US"/>
              </w:rPr>
              <w:t>or</w:t>
            </w:r>
            <w:r w:rsidRPr="00AB0C6A">
              <w:rPr>
                <w:rFonts w:ascii="Calibri" w:hAnsi="Calibri" w:cs="Calibri"/>
                <w:b w:val="0"/>
                <w:color w:val="auto"/>
                <w:spacing w:val="-18"/>
                <w:lang w:val="en-US"/>
              </w:rPr>
              <w:t xml:space="preserve"> </w:t>
            </w:r>
            <w:r w:rsidRPr="00AB0C6A">
              <w:rPr>
                <w:rFonts w:ascii="Calibri" w:hAnsi="Calibri" w:cs="Calibri"/>
                <w:b w:val="0"/>
                <w:color w:val="auto"/>
                <w:lang w:val="en-US"/>
              </w:rPr>
              <w:t>otherwise</w:t>
            </w:r>
            <w:r w:rsidRPr="00AB0C6A">
              <w:rPr>
                <w:rFonts w:ascii="Calibri" w:hAnsi="Calibri" w:cs="Calibri"/>
                <w:b w:val="0"/>
                <w:color w:val="auto"/>
                <w:spacing w:val="-6"/>
                <w:lang w:val="en-US"/>
              </w:rPr>
              <w:t xml:space="preserve"> </w:t>
            </w:r>
            <w:r w:rsidRPr="00AB0C6A">
              <w:rPr>
                <w:rFonts w:ascii="Calibri" w:hAnsi="Calibri" w:cs="Calibri"/>
                <w:b w:val="0"/>
                <w:color w:val="auto"/>
                <w:lang w:val="en-US"/>
              </w:rPr>
              <w:t>irr</w:t>
            </w:r>
            <w:r w:rsidRPr="00AB0C6A">
              <w:rPr>
                <w:rFonts w:ascii="Calibri" w:hAnsi="Calibri" w:cs="Calibri"/>
                <w:b w:val="0"/>
                <w:color w:val="auto"/>
                <w:spacing w:val="-3"/>
                <w:lang w:val="en-US"/>
              </w:rPr>
              <w:t>e</w:t>
            </w:r>
            <w:r w:rsidRPr="00AB0C6A">
              <w:rPr>
                <w:rFonts w:ascii="Calibri" w:hAnsi="Calibri" w:cs="Calibri"/>
                <w:b w:val="0"/>
                <w:color w:val="auto"/>
                <w:lang w:val="en-US"/>
              </w:rPr>
              <w:t>gular</w:t>
            </w:r>
            <w:r w:rsidRPr="00AB0C6A">
              <w:rPr>
                <w:rFonts w:ascii="Calibri" w:hAnsi="Calibri" w:cs="Calibri"/>
                <w:b w:val="0"/>
                <w:color w:val="auto"/>
                <w:spacing w:val="16"/>
                <w:lang w:val="en-US"/>
              </w:rPr>
              <w:t xml:space="preserve"> </w:t>
            </w:r>
            <w:r w:rsidRPr="00AB0C6A">
              <w:rPr>
                <w:rFonts w:ascii="Calibri" w:hAnsi="Calibri" w:cs="Calibri"/>
                <w:b w:val="0"/>
                <w:color w:val="auto"/>
                <w:lang w:val="en-US"/>
              </w:rPr>
              <w:t>CME</w:t>
            </w:r>
            <w:r w:rsidRPr="00AB0C6A">
              <w:rPr>
                <w:rFonts w:ascii="Calibri" w:hAnsi="Calibri" w:cs="Calibri"/>
                <w:b w:val="0"/>
                <w:color w:val="auto"/>
                <w:spacing w:val="-22"/>
                <w:lang w:val="en-US"/>
              </w:rPr>
              <w:t xml:space="preserve"> </w:t>
            </w:r>
            <w:r w:rsidRPr="00AB0C6A">
              <w:rPr>
                <w:rFonts w:ascii="Calibri" w:hAnsi="Calibri" w:cs="Calibri"/>
                <w:b w:val="0"/>
                <w:color w:val="auto"/>
                <w:lang w:val="en-US"/>
              </w:rPr>
              <w:t>structure).</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A</w:t>
            </w:r>
            <w:r w:rsidRPr="00AB0C6A">
              <w:rPr>
                <w:rFonts w:ascii="Calibri" w:hAnsi="Calibri" w:cs="Calibri"/>
                <w:b w:val="0"/>
                <w:color w:val="auto"/>
                <w:spacing w:val="8"/>
                <w:lang w:val="en-US"/>
              </w:rPr>
              <w:t xml:space="preserve"> </w:t>
            </w:r>
            <w:r w:rsidRPr="00AB0C6A">
              <w:rPr>
                <w:rFonts w:ascii="Calibri" w:hAnsi="Calibri" w:cs="Calibri"/>
                <w:b w:val="0"/>
                <w:i/>
                <w:iCs/>
                <w:color w:val="auto"/>
                <w:lang w:val="en-US"/>
              </w:rPr>
              <w:t>good</w:t>
            </w:r>
            <w:r w:rsidRPr="00AB0C6A">
              <w:rPr>
                <w:rFonts w:ascii="Calibri" w:hAnsi="Calibri" w:cs="Calibri"/>
                <w:b w:val="0"/>
                <w:i/>
                <w:iCs/>
                <w:color w:val="auto"/>
                <w:spacing w:val="11"/>
                <w:lang w:val="en-US"/>
              </w:rPr>
              <w:t xml:space="preserve"> </w:t>
            </w:r>
            <w:r w:rsidRPr="00AB0C6A">
              <w:rPr>
                <w:rFonts w:ascii="Calibri" w:hAnsi="Calibri" w:cs="Calibri"/>
                <w:b w:val="0"/>
                <w:color w:val="auto"/>
                <w:spacing w:val="-5"/>
                <w:lang w:val="en-US"/>
              </w:rPr>
              <w:t>e</w:t>
            </w:r>
            <w:r w:rsidRPr="00AB0C6A">
              <w:rPr>
                <w:rFonts w:ascii="Calibri" w:hAnsi="Calibri" w:cs="Calibri"/>
                <w:b w:val="0"/>
                <w:color w:val="auto"/>
                <w:spacing w:val="-3"/>
                <w:lang w:val="en-US"/>
              </w:rPr>
              <w:t>v</w:t>
            </w:r>
            <w:r w:rsidRPr="00AB0C6A">
              <w:rPr>
                <w:rFonts w:ascii="Calibri" w:hAnsi="Calibri" w:cs="Calibri"/>
                <w:b w:val="0"/>
                <w:color w:val="auto"/>
                <w:lang w:val="en-US"/>
              </w:rPr>
              <w:t>ent is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one</w:t>
            </w:r>
            <w:r w:rsidRPr="00AB0C6A">
              <w:rPr>
                <w:rFonts w:ascii="Calibri" w:hAnsi="Calibri" w:cs="Calibri"/>
                <w:b w:val="0"/>
                <w:color w:val="auto"/>
                <w:spacing w:val="13"/>
                <w:lang w:val="en-US"/>
              </w:rPr>
              <w:t xml:space="preserve"> </w:t>
            </w:r>
            <w:r w:rsidRPr="00AB0C6A">
              <w:rPr>
                <w:rFonts w:ascii="Calibri" w:hAnsi="Calibri" w:cs="Calibri"/>
                <w:b w:val="0"/>
                <w:color w:val="auto"/>
                <w:lang w:val="en-US"/>
              </w:rPr>
              <w:t>that</w:t>
            </w:r>
            <w:r w:rsidRPr="00AB0C6A">
              <w:rPr>
                <w:rFonts w:ascii="Calibri" w:hAnsi="Calibri" w:cs="Calibri"/>
                <w:b w:val="0"/>
                <w:color w:val="auto"/>
                <w:spacing w:val="27"/>
                <w:lang w:val="en-US"/>
              </w:rPr>
              <w:t xml:space="preserve"> </w:t>
            </w:r>
            <w:r w:rsidRPr="00AB0C6A">
              <w:rPr>
                <w:rFonts w:ascii="Calibri" w:hAnsi="Calibri" w:cs="Calibri"/>
                <w:b w:val="0"/>
                <w:color w:val="auto"/>
                <w:lang w:val="en-US"/>
              </w:rPr>
              <w:t>is</w:t>
            </w:r>
            <w:r w:rsidRPr="00AB0C6A">
              <w:rPr>
                <w:rFonts w:ascii="Calibri" w:hAnsi="Calibri" w:cs="Calibri"/>
                <w:b w:val="0"/>
                <w:color w:val="auto"/>
                <w:spacing w:val="-2"/>
                <w:lang w:val="en-US"/>
              </w:rPr>
              <w:t xml:space="preserve"> </w:t>
            </w:r>
            <w:r w:rsidRPr="00AB0C6A">
              <w:rPr>
                <w:rFonts w:ascii="Calibri" w:hAnsi="Calibri" w:cs="Calibri"/>
                <w:b w:val="0"/>
                <w:color w:val="auto"/>
                <w:lang w:val="en-US"/>
              </w:rPr>
              <w:t xml:space="preserve">unquestionably </w:t>
            </w:r>
            <w:del w:id="38" w:author="qzs00392" w:date="2015-10-14T11:53:00Z">
              <w:r w:rsidRPr="00AB0C6A" w:rsidDel="00FA19E0">
                <w:rPr>
                  <w:rFonts w:ascii="Calibri" w:hAnsi="Calibri" w:cs="Calibri"/>
                  <w:b w:val="0"/>
                  <w:color w:val="auto"/>
                  <w:spacing w:val="27"/>
                  <w:lang w:val="en-US"/>
                </w:rPr>
                <w:delText xml:space="preserve"> </w:delText>
              </w:r>
            </w:del>
            <w:r w:rsidRPr="00AB0C6A">
              <w:rPr>
                <w:rFonts w:ascii="Calibri" w:hAnsi="Calibri" w:cs="Calibri"/>
                <w:b w:val="0"/>
                <w:color w:val="auto"/>
                <w:lang w:val="en-US"/>
              </w:rPr>
              <w:t>a</w:t>
            </w:r>
            <w:r w:rsidRPr="00AB0C6A">
              <w:rPr>
                <w:rFonts w:ascii="Calibri" w:hAnsi="Calibri" w:cs="Calibri"/>
                <w:b w:val="0"/>
                <w:color w:val="auto"/>
                <w:spacing w:val="12"/>
                <w:lang w:val="en-US"/>
              </w:rPr>
              <w:t xml:space="preserve"> </w:t>
            </w:r>
            <w:r w:rsidRPr="00AB0C6A">
              <w:rPr>
                <w:rFonts w:ascii="Calibri" w:hAnsi="Calibri" w:cs="Calibri"/>
                <w:b w:val="0"/>
                <w:color w:val="auto"/>
                <w:lang w:val="en-US"/>
              </w:rPr>
              <w:t>CME.</w:t>
            </w:r>
            <w:del w:id="39" w:author="qzs00392" w:date="2015-10-14T11:49:00Z">
              <w:r w:rsidRPr="00AB0C6A" w:rsidDel="00A65FE5">
                <w:rPr>
                  <w:rFonts w:ascii="Calibri" w:hAnsi="Calibri" w:cs="Calibri"/>
                  <w:b w:val="0"/>
                  <w:color w:val="auto"/>
                  <w:spacing w:val="-14"/>
                  <w:lang w:val="en-US"/>
                </w:rPr>
                <w:delText xml:space="preserve"> </w:delText>
              </w:r>
            </w:del>
          </w:p>
          <w:p w14:paraId="2B34AC58" w14:textId="306D8411" w:rsidR="00AB0C6A" w:rsidRDefault="00A65FE5" w:rsidP="00147FC7">
            <w:pPr>
              <w:widowControl w:val="0"/>
              <w:autoSpaceDE w:val="0"/>
              <w:autoSpaceDN w:val="0"/>
              <w:adjustRightInd w:val="0"/>
              <w:spacing w:line="252" w:lineRule="auto"/>
              <w:ind w:right="166"/>
              <w:rPr>
                <w:rFonts w:ascii="Calibri" w:hAnsi="Calibri" w:cs="Calibri"/>
                <w:b w:val="0"/>
                <w:color w:val="auto"/>
                <w:lang w:val="en-US"/>
              </w:rPr>
            </w:pPr>
            <w:ins w:id="40" w:author="qzs00392" w:date="2015-10-14T11:49:00Z">
              <w:r w:rsidRPr="005B18D3">
                <w:rPr>
                  <w:rFonts w:ascii="Calibri" w:hAnsi="Calibri" w:cs="Calibri"/>
                  <w:color w:val="FF0000"/>
                  <w:spacing w:val="-14"/>
                  <w:lang w:val="en-US"/>
                </w:rPr>
                <w:t>18 month update:</w:t>
              </w:r>
              <w:r>
                <w:rPr>
                  <w:rFonts w:ascii="Calibri" w:hAnsi="Calibri" w:cs="Calibri"/>
                  <w:b w:val="0"/>
                  <w:color w:val="auto"/>
                  <w:spacing w:val="-14"/>
                  <w:lang w:val="en-US"/>
                </w:rPr>
                <w:t xml:space="preserve"> </w:t>
              </w:r>
            </w:ins>
            <w:ins w:id="41" w:author="qzs00392" w:date="2015-10-14T11:50:00Z">
              <w:r>
                <w:rPr>
                  <w:rFonts w:ascii="Calibri" w:hAnsi="Calibri" w:cs="Calibri"/>
                  <w:b w:val="0"/>
                  <w:color w:val="auto"/>
                  <w:spacing w:val="-14"/>
                  <w:lang w:val="en-US"/>
                </w:rPr>
                <w:t>T</w:t>
              </w:r>
            </w:ins>
            <w:del w:id="42" w:author="qzs00392" w:date="2015-10-14T11:50:00Z">
              <w:r w:rsidR="00AB0C6A" w:rsidRPr="00AB0C6A" w:rsidDel="00A65FE5">
                <w:rPr>
                  <w:rFonts w:ascii="Calibri" w:hAnsi="Calibri" w:cs="Calibri"/>
                  <w:b w:val="0"/>
                  <w:color w:val="auto"/>
                  <w:spacing w:val="-17"/>
                  <w:lang w:val="en-US"/>
                </w:rPr>
                <w:delText>T</w:delText>
              </w:r>
              <w:r w:rsidR="00AB0C6A" w:rsidRPr="00AB0C6A" w:rsidDel="00A65FE5">
                <w:rPr>
                  <w:rFonts w:ascii="Calibri" w:hAnsi="Calibri" w:cs="Calibri"/>
                  <w:b w:val="0"/>
                  <w:color w:val="auto"/>
                  <w:lang w:val="en-US"/>
                </w:rPr>
                <w:delText>o</w:delText>
              </w:r>
              <w:r w:rsidR="00AB0C6A" w:rsidRPr="00AB0C6A" w:rsidDel="00A65FE5">
                <w:rPr>
                  <w:rFonts w:ascii="Calibri" w:hAnsi="Calibri" w:cs="Calibri"/>
                  <w:b w:val="0"/>
                  <w:color w:val="auto"/>
                  <w:spacing w:val="-3"/>
                  <w:lang w:val="en-US"/>
                </w:rPr>
                <w:delText xml:space="preserve"> </w:delText>
              </w:r>
              <w:r w:rsidR="00AB0C6A" w:rsidRPr="00AB0C6A" w:rsidDel="00A65FE5">
                <w:rPr>
                  <w:rFonts w:ascii="Calibri" w:hAnsi="Calibri" w:cs="Calibri"/>
                  <w:b w:val="0"/>
                  <w:color w:val="auto"/>
                  <w:lang w:val="en-US"/>
                </w:rPr>
                <w:delText>date,</w:delText>
              </w:r>
              <w:r w:rsidR="00AB0C6A" w:rsidRPr="00AB0C6A" w:rsidDel="00A65FE5">
                <w:rPr>
                  <w:rFonts w:ascii="Calibri" w:hAnsi="Calibri" w:cs="Calibri"/>
                  <w:b w:val="0"/>
                  <w:color w:val="auto"/>
                  <w:spacing w:val="26"/>
                  <w:lang w:val="en-US"/>
                </w:rPr>
                <w:delText xml:space="preserve"> </w:delText>
              </w:r>
              <w:r w:rsidR="00AB0C6A" w:rsidRPr="00AB0C6A" w:rsidDel="00A65FE5">
                <w:rPr>
                  <w:rFonts w:ascii="Calibri" w:hAnsi="Calibri" w:cs="Calibri"/>
                  <w:b w:val="0"/>
                  <w:color w:val="auto"/>
                  <w:lang w:val="en-US"/>
                </w:rPr>
                <w:delText>t</w:delText>
              </w:r>
            </w:del>
            <w:r w:rsidR="00AB0C6A" w:rsidRPr="00AB0C6A">
              <w:rPr>
                <w:rFonts w:ascii="Calibri" w:hAnsi="Calibri" w:cs="Calibri"/>
                <w:b w:val="0"/>
                <w:color w:val="auto"/>
                <w:lang w:val="en-US"/>
              </w:rPr>
              <w:t>his</w:t>
            </w:r>
            <w:r w:rsidR="00AB0C6A" w:rsidRPr="00AB0C6A">
              <w:rPr>
                <w:rFonts w:ascii="Calibri" w:hAnsi="Calibri" w:cs="Calibri"/>
                <w:b w:val="0"/>
                <w:color w:val="auto"/>
                <w:spacing w:val="-15"/>
                <w:lang w:val="en-US"/>
              </w:rPr>
              <w:t xml:space="preserve"> </w:t>
            </w:r>
            <w:r w:rsidR="00AB0C6A" w:rsidRPr="00AB0C6A">
              <w:rPr>
                <w:rFonts w:ascii="Calibri" w:hAnsi="Calibri" w:cs="Calibri"/>
                <w:b w:val="0"/>
                <w:color w:val="auto"/>
                <w:lang w:val="en-US"/>
              </w:rPr>
              <w:t>cataloguing has</w:t>
            </w:r>
            <w:r w:rsidR="00AB0C6A" w:rsidRPr="00AB0C6A">
              <w:rPr>
                <w:rFonts w:ascii="Calibri" w:hAnsi="Calibri" w:cs="Calibri"/>
                <w:b w:val="0"/>
                <w:color w:val="auto"/>
                <w:spacing w:val="6"/>
                <w:lang w:val="en-US"/>
              </w:rPr>
              <w:t xml:space="preserve"> </w:t>
            </w:r>
            <w:r w:rsidR="00AB0C6A" w:rsidRPr="00AB0C6A">
              <w:rPr>
                <w:rFonts w:ascii="Calibri" w:hAnsi="Calibri" w:cs="Calibri"/>
                <w:b w:val="0"/>
                <w:color w:val="auto"/>
                <w:lang w:val="en-US"/>
              </w:rPr>
              <w:t>been</w:t>
            </w:r>
            <w:r w:rsidR="00AB0C6A" w:rsidRPr="00AB0C6A">
              <w:rPr>
                <w:rFonts w:ascii="Calibri" w:hAnsi="Calibri" w:cs="Calibri"/>
                <w:b w:val="0"/>
                <w:color w:val="auto"/>
                <w:spacing w:val="11"/>
                <w:lang w:val="en-US"/>
              </w:rPr>
              <w:t xml:space="preserve"> </w:t>
            </w:r>
            <w:r w:rsidR="00AB0C6A" w:rsidRPr="00AB0C6A">
              <w:rPr>
                <w:rFonts w:ascii="Calibri" w:hAnsi="Calibri" w:cs="Calibri"/>
                <w:b w:val="0"/>
                <w:color w:val="auto"/>
                <w:lang w:val="en-US"/>
              </w:rPr>
              <w:t>completed</w:t>
            </w:r>
            <w:r w:rsidR="00AB0C6A" w:rsidRPr="00AB0C6A">
              <w:rPr>
                <w:rFonts w:ascii="Calibri" w:hAnsi="Calibri" w:cs="Calibri"/>
                <w:b w:val="0"/>
                <w:color w:val="auto"/>
                <w:spacing w:val="51"/>
                <w:lang w:val="en-US"/>
              </w:rPr>
              <w:t xml:space="preserve"> </w:t>
            </w:r>
            <w:r w:rsidR="00AB0C6A" w:rsidRPr="00AB0C6A">
              <w:rPr>
                <w:rFonts w:ascii="Calibri" w:hAnsi="Calibri" w:cs="Calibri"/>
                <w:b w:val="0"/>
                <w:color w:val="auto"/>
                <w:lang w:val="en-US"/>
              </w:rPr>
              <w:t>for</w:t>
            </w:r>
            <w:r w:rsidR="00AB0C6A" w:rsidRPr="00AB0C6A">
              <w:rPr>
                <w:rFonts w:ascii="Calibri" w:hAnsi="Calibri" w:cs="Calibri"/>
                <w:b w:val="0"/>
                <w:color w:val="auto"/>
                <w:spacing w:val="9"/>
                <w:lang w:val="en-US"/>
              </w:rPr>
              <w:t xml:space="preserve"> </w:t>
            </w:r>
            <w:r w:rsidR="00AB0C6A" w:rsidRPr="00AB0C6A">
              <w:rPr>
                <w:rFonts w:ascii="Calibri" w:hAnsi="Calibri" w:cs="Calibri"/>
                <w:b w:val="0"/>
                <w:color w:val="auto"/>
                <w:lang w:val="en-US"/>
              </w:rPr>
              <w:t>the</w:t>
            </w:r>
            <w:ins w:id="43" w:author="qzs00392" w:date="2015-10-14T11:50:00Z">
              <w:r>
                <w:rPr>
                  <w:rFonts w:ascii="Calibri" w:hAnsi="Calibri" w:cs="Calibri"/>
                  <w:b w:val="0"/>
                  <w:color w:val="auto"/>
                  <w:lang w:val="en-US"/>
                </w:rPr>
                <w:t xml:space="preserve"> full nominal STEREO mission science phase, years </w:t>
              </w:r>
            </w:ins>
            <w:del w:id="44" w:author="qzs00392" w:date="2015-10-14T11:50:00Z">
              <w:r w:rsidR="00AB0C6A" w:rsidRPr="00AB0C6A" w:rsidDel="00A65FE5">
                <w:rPr>
                  <w:rFonts w:ascii="Calibri" w:hAnsi="Calibri" w:cs="Calibri"/>
                  <w:b w:val="0"/>
                  <w:color w:val="auto"/>
                  <w:spacing w:val="24"/>
                  <w:lang w:val="en-US"/>
                </w:rPr>
                <w:delText xml:space="preserve"> </w:delText>
              </w:r>
              <w:r w:rsidR="00AB0C6A" w:rsidRPr="00AB0C6A" w:rsidDel="00A65FE5">
                <w:rPr>
                  <w:rFonts w:ascii="Calibri" w:hAnsi="Calibri" w:cs="Calibri"/>
                  <w:b w:val="0"/>
                  <w:color w:val="auto"/>
                  <w:lang w:val="en-US"/>
                </w:rPr>
                <w:delText xml:space="preserve">years </w:delText>
              </w:r>
            </w:del>
            <w:r w:rsidR="00AB0C6A" w:rsidRPr="00AB0C6A">
              <w:rPr>
                <w:rFonts w:ascii="Calibri" w:hAnsi="Calibri" w:cs="Calibri"/>
                <w:b w:val="0"/>
                <w:color w:val="auto"/>
                <w:lang w:val="en-US"/>
              </w:rPr>
              <w:t>2007</w:t>
            </w:r>
            <w:r w:rsidR="00AB0C6A" w:rsidRPr="00AB0C6A">
              <w:rPr>
                <w:rFonts w:ascii="Calibri" w:hAnsi="Calibri" w:cs="Calibri"/>
                <w:b w:val="0"/>
                <w:i/>
                <w:iCs/>
                <w:color w:val="auto"/>
                <w:lang w:val="en-US"/>
              </w:rPr>
              <w:t>−</w:t>
            </w:r>
            <w:r w:rsidR="00AB0C6A" w:rsidRPr="00AB0C6A">
              <w:rPr>
                <w:rFonts w:ascii="Calibri" w:hAnsi="Calibri" w:cs="Calibri"/>
                <w:b w:val="0"/>
                <w:color w:val="auto"/>
                <w:lang w:val="en-US"/>
              </w:rPr>
              <w:t>201</w:t>
            </w:r>
            <w:ins w:id="45" w:author="qzs00392" w:date="2015-10-14T11:50:00Z">
              <w:r>
                <w:rPr>
                  <w:rFonts w:ascii="Calibri" w:hAnsi="Calibri" w:cs="Calibri"/>
                  <w:b w:val="0"/>
                  <w:color w:val="auto"/>
                  <w:lang w:val="en-US"/>
                </w:rPr>
                <w:t>4</w:t>
              </w:r>
            </w:ins>
            <w:r w:rsidR="00AB0C6A" w:rsidRPr="00AB0C6A">
              <w:rPr>
                <w:rFonts w:ascii="Calibri" w:hAnsi="Calibri" w:cs="Calibri"/>
                <w:b w:val="0"/>
                <w:color w:val="auto"/>
                <w:lang w:val="en-US"/>
              </w:rPr>
              <w:t>,</w:t>
            </w:r>
            <w:r w:rsidR="00AB0C6A" w:rsidRPr="00AB0C6A">
              <w:rPr>
                <w:rFonts w:ascii="Calibri" w:hAnsi="Calibri" w:cs="Calibri"/>
                <w:b w:val="0"/>
                <w:color w:val="auto"/>
                <w:spacing w:val="6"/>
                <w:lang w:val="en-US"/>
              </w:rPr>
              <w:t xml:space="preserve"> </w:t>
            </w:r>
            <w:r w:rsidR="00AB0C6A" w:rsidRPr="00AB0C6A">
              <w:rPr>
                <w:rFonts w:ascii="Calibri" w:hAnsi="Calibri" w:cs="Calibri"/>
                <w:b w:val="0"/>
                <w:color w:val="auto"/>
                <w:lang w:val="en-US"/>
              </w:rPr>
              <w:t>pr</w:t>
            </w:r>
            <w:r w:rsidR="00AB0C6A" w:rsidRPr="00AB0C6A">
              <w:rPr>
                <w:rFonts w:ascii="Calibri" w:hAnsi="Calibri" w:cs="Calibri"/>
                <w:b w:val="0"/>
                <w:color w:val="auto"/>
                <w:spacing w:val="-3"/>
                <w:lang w:val="en-US"/>
              </w:rPr>
              <w:t>o</w:t>
            </w:r>
            <w:r w:rsidR="00AB0C6A" w:rsidRPr="00AB0C6A">
              <w:rPr>
                <w:rFonts w:ascii="Calibri" w:hAnsi="Calibri" w:cs="Calibri"/>
                <w:b w:val="0"/>
                <w:color w:val="auto"/>
                <w:lang w:val="en-US"/>
              </w:rPr>
              <w:t>viding the</w:t>
            </w:r>
            <w:r w:rsidR="00AB0C6A" w:rsidRPr="00AB0C6A">
              <w:rPr>
                <w:rFonts w:ascii="Calibri" w:hAnsi="Calibri" w:cs="Calibri"/>
                <w:b w:val="0"/>
                <w:color w:val="auto"/>
                <w:spacing w:val="-3"/>
                <w:lang w:val="en-US"/>
              </w:rPr>
              <w:t xml:space="preserve"> </w:t>
            </w:r>
            <w:r w:rsidR="00AB0C6A" w:rsidRPr="00AB0C6A">
              <w:rPr>
                <w:rFonts w:ascii="Calibri" w:hAnsi="Calibri" w:cs="Calibri"/>
                <w:b w:val="0"/>
                <w:color w:val="auto"/>
                <w:lang w:val="en-US"/>
              </w:rPr>
              <w:t>obser</w:t>
            </w:r>
            <w:r w:rsidR="00AB0C6A" w:rsidRPr="00AB0C6A">
              <w:rPr>
                <w:rFonts w:ascii="Calibri" w:hAnsi="Calibri" w:cs="Calibri"/>
                <w:b w:val="0"/>
                <w:color w:val="auto"/>
                <w:spacing w:val="-4"/>
                <w:lang w:val="en-US"/>
              </w:rPr>
              <w:t>v</w:t>
            </w:r>
            <w:r w:rsidR="00AB0C6A" w:rsidRPr="00AB0C6A">
              <w:rPr>
                <w:rFonts w:ascii="Calibri" w:hAnsi="Calibri" w:cs="Calibri"/>
                <w:b w:val="0"/>
                <w:color w:val="auto"/>
                <w:lang w:val="en-US"/>
              </w:rPr>
              <w:t>ational</w:t>
            </w:r>
            <w:r w:rsidR="00AB0C6A" w:rsidRPr="00AB0C6A">
              <w:rPr>
                <w:rFonts w:ascii="Calibri" w:hAnsi="Calibri" w:cs="Calibri"/>
                <w:b w:val="0"/>
                <w:color w:val="auto"/>
                <w:spacing w:val="19"/>
                <w:lang w:val="en-US"/>
              </w:rPr>
              <w:t xml:space="preserve"> </w:t>
            </w:r>
            <w:r w:rsidR="00AB0C6A" w:rsidRPr="00AB0C6A">
              <w:rPr>
                <w:rFonts w:ascii="Calibri" w:hAnsi="Calibri" w:cs="Calibri"/>
                <w:b w:val="0"/>
                <w:color w:val="auto"/>
                <w:lang w:val="en-US"/>
              </w:rPr>
              <w:t>properties</w:t>
            </w:r>
            <w:r w:rsidR="00AB0C6A" w:rsidRPr="00AB0C6A">
              <w:rPr>
                <w:rFonts w:ascii="Calibri" w:hAnsi="Calibri" w:cs="Calibri"/>
                <w:b w:val="0"/>
                <w:color w:val="auto"/>
                <w:spacing w:val="10"/>
                <w:lang w:val="en-US"/>
              </w:rPr>
              <w:t xml:space="preserve"> </w:t>
            </w:r>
            <w:r w:rsidR="00AB0C6A" w:rsidRPr="00AB0C6A">
              <w:rPr>
                <w:rFonts w:ascii="Calibri" w:hAnsi="Calibri" w:cs="Calibri"/>
                <w:b w:val="0"/>
                <w:color w:val="auto"/>
                <w:lang w:val="en-US"/>
              </w:rPr>
              <w:t>of</w:t>
            </w:r>
            <w:r w:rsidR="00AB0C6A" w:rsidRPr="00AB0C6A">
              <w:rPr>
                <w:rFonts w:ascii="Calibri" w:hAnsi="Calibri" w:cs="Calibri"/>
                <w:b w:val="0"/>
                <w:color w:val="auto"/>
                <w:spacing w:val="-9"/>
                <w:lang w:val="en-US"/>
              </w:rPr>
              <w:t xml:space="preserve"> </w:t>
            </w:r>
            <w:r w:rsidR="00AB0C6A" w:rsidRPr="00AB0C6A">
              <w:rPr>
                <w:rFonts w:ascii="Calibri" w:hAnsi="Calibri" w:cs="Calibri"/>
                <w:b w:val="0"/>
                <w:color w:val="auto"/>
                <w:spacing w:val="-3"/>
                <w:lang w:val="en-US"/>
              </w:rPr>
              <w:t>ov</w:t>
            </w:r>
            <w:r w:rsidR="00AB0C6A" w:rsidRPr="00AB0C6A">
              <w:rPr>
                <w:rFonts w:ascii="Calibri" w:hAnsi="Calibri" w:cs="Calibri"/>
                <w:b w:val="0"/>
                <w:color w:val="auto"/>
                <w:lang w:val="en-US"/>
              </w:rPr>
              <w:t>er</w:t>
            </w:r>
            <w:r w:rsidR="00AB0C6A" w:rsidRPr="00AB0C6A">
              <w:rPr>
                <w:rFonts w:ascii="Calibri" w:hAnsi="Calibri" w:cs="Calibri"/>
                <w:b w:val="0"/>
                <w:color w:val="auto"/>
                <w:spacing w:val="4"/>
                <w:lang w:val="en-US"/>
              </w:rPr>
              <w:t xml:space="preserve"> </w:t>
            </w:r>
            <w:r w:rsidR="00AB0C6A" w:rsidRPr="00AB0C6A">
              <w:rPr>
                <w:rFonts w:ascii="Calibri" w:hAnsi="Calibri" w:cs="Calibri"/>
                <w:b w:val="0"/>
                <w:color w:val="auto"/>
                <w:lang w:val="en-US"/>
              </w:rPr>
              <w:t xml:space="preserve">1000 </w:t>
            </w:r>
            <w:r w:rsidR="00AB0C6A" w:rsidRPr="00AB0C6A">
              <w:rPr>
                <w:rFonts w:ascii="Calibri" w:hAnsi="Calibri" w:cs="Calibri"/>
                <w:b w:val="0"/>
                <w:color w:val="auto"/>
                <w:spacing w:val="-5"/>
                <w:lang w:val="en-US"/>
              </w:rPr>
              <w:t>e</w:t>
            </w:r>
            <w:r w:rsidR="00AB0C6A" w:rsidRPr="00AB0C6A">
              <w:rPr>
                <w:rFonts w:ascii="Calibri" w:hAnsi="Calibri" w:cs="Calibri"/>
                <w:b w:val="0"/>
                <w:color w:val="auto"/>
                <w:spacing w:val="-3"/>
                <w:lang w:val="en-US"/>
              </w:rPr>
              <w:t>v</w:t>
            </w:r>
            <w:r w:rsidR="00AB0C6A" w:rsidRPr="00AB0C6A">
              <w:rPr>
                <w:rFonts w:ascii="Calibri" w:hAnsi="Calibri" w:cs="Calibri"/>
                <w:b w:val="0"/>
                <w:color w:val="auto"/>
                <w:lang w:val="en-US"/>
              </w:rPr>
              <w:t>ents.</w:t>
            </w:r>
          </w:p>
          <w:p w14:paraId="1EC4824A" w14:textId="77777777" w:rsidR="0016079E" w:rsidRDefault="0016079E" w:rsidP="00147FC7">
            <w:pPr>
              <w:widowControl w:val="0"/>
              <w:autoSpaceDE w:val="0"/>
              <w:autoSpaceDN w:val="0"/>
              <w:adjustRightInd w:val="0"/>
              <w:spacing w:line="252" w:lineRule="auto"/>
              <w:ind w:right="166"/>
              <w:rPr>
                <w:rFonts w:ascii="Calibri" w:hAnsi="Calibri" w:cs="Calibri"/>
                <w:b w:val="0"/>
                <w:color w:val="auto"/>
                <w:lang w:val="en-US"/>
              </w:rPr>
            </w:pPr>
          </w:p>
          <w:p w14:paraId="73C70DF2" w14:textId="77777777" w:rsidR="0016079E" w:rsidRDefault="0016079E" w:rsidP="0016079E">
            <w:pPr>
              <w:widowControl w:val="0"/>
              <w:autoSpaceDE w:val="0"/>
              <w:autoSpaceDN w:val="0"/>
              <w:adjustRightInd w:val="0"/>
              <w:spacing w:line="252" w:lineRule="auto"/>
              <w:ind w:right="166"/>
              <w:jc w:val="center"/>
              <w:rPr>
                <w:rFonts w:ascii="Calibri" w:hAnsi="Calibri" w:cs="Calibri"/>
                <w:b w:val="0"/>
                <w:color w:val="auto"/>
                <w:lang w:val="en-US"/>
              </w:rPr>
            </w:pPr>
            <w:r>
              <w:rPr>
                <w:rFonts w:ascii="Calibri" w:hAnsi="Calibri" w:cs="Calibri"/>
                <w:noProof/>
                <w:lang w:val="en-US" w:eastAsia="en-US"/>
              </w:rPr>
              <w:drawing>
                <wp:inline distT="0" distB="0" distL="0" distR="0" wp14:anchorId="495607C5" wp14:editId="0474E6AA">
                  <wp:extent cx="5395244" cy="71204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5244" cy="7120467"/>
                          </a:xfrm>
                          <a:prstGeom prst="rect">
                            <a:avLst/>
                          </a:prstGeom>
                          <a:noFill/>
                          <a:ln>
                            <a:noFill/>
                          </a:ln>
                        </pic:spPr>
                      </pic:pic>
                    </a:graphicData>
                  </a:graphic>
                </wp:inline>
              </w:drawing>
            </w:r>
            <w:bookmarkStart w:id="46" w:name="_GoBack"/>
            <w:bookmarkEnd w:id="46"/>
          </w:p>
          <w:p w14:paraId="366EFE8A" w14:textId="77777777" w:rsidR="0016079E" w:rsidRPr="0016079E" w:rsidRDefault="0016079E" w:rsidP="0016079E">
            <w:pPr>
              <w:widowControl w:val="0"/>
              <w:autoSpaceDE w:val="0"/>
              <w:autoSpaceDN w:val="0"/>
              <w:adjustRightInd w:val="0"/>
              <w:spacing w:line="252" w:lineRule="auto"/>
              <w:ind w:right="166"/>
              <w:jc w:val="center"/>
              <w:rPr>
                <w:rFonts w:ascii="Calibri" w:hAnsi="Calibri" w:cs="Calibri"/>
                <w:b w:val="0"/>
                <w:i/>
                <w:color w:val="auto"/>
                <w:lang w:val="en-US"/>
              </w:rPr>
            </w:pPr>
            <w:r>
              <w:rPr>
                <w:rFonts w:ascii="Calibri" w:hAnsi="Calibri" w:cs="Calibri"/>
                <w:b w:val="0"/>
                <w:i/>
                <w:color w:val="auto"/>
                <w:lang w:val="en-US"/>
              </w:rPr>
              <w:t xml:space="preserve">Figure 2.1:  The WP2 </w:t>
            </w:r>
            <w:r w:rsidR="00673D1F">
              <w:rPr>
                <w:rFonts w:ascii="Calibri" w:hAnsi="Calibri" w:cs="Calibri"/>
                <w:b w:val="0"/>
                <w:i/>
                <w:color w:val="auto"/>
                <w:lang w:val="en-US"/>
              </w:rPr>
              <w:t xml:space="preserve">HI </w:t>
            </w:r>
            <w:r>
              <w:rPr>
                <w:rFonts w:ascii="Calibri" w:hAnsi="Calibri" w:cs="Calibri"/>
                <w:b w:val="0"/>
                <w:i/>
                <w:color w:val="auto"/>
                <w:lang w:val="en-US"/>
              </w:rPr>
              <w:t>catalogue facility on the HELCATS website</w:t>
            </w:r>
          </w:p>
          <w:p w14:paraId="5B27D743" w14:textId="77777777" w:rsidR="00FD5C46" w:rsidRDefault="00673D1F" w:rsidP="00147FC7">
            <w:pPr>
              <w:widowControl w:val="0"/>
              <w:autoSpaceDE w:val="0"/>
              <w:autoSpaceDN w:val="0"/>
              <w:adjustRightInd w:val="0"/>
              <w:spacing w:line="252" w:lineRule="auto"/>
              <w:ind w:right="166"/>
              <w:rPr>
                <w:rFonts w:ascii="Calibri" w:hAnsi="Calibri" w:cs="Calibri"/>
                <w:b w:val="0"/>
                <w:color w:val="auto"/>
                <w:lang w:val="en-US"/>
              </w:rPr>
            </w:pPr>
            <w:r>
              <w:rPr>
                <w:rFonts w:ascii="Calibri" w:hAnsi="Calibri" w:cs="Calibri"/>
                <w:b w:val="0"/>
                <w:color w:val="auto"/>
                <w:lang w:val="en-US"/>
              </w:rPr>
              <w:lastRenderedPageBreak/>
              <w:t>Figure 2.1 shows a snapshot of the HI catalogue facility that resides on the HELCATS website</w:t>
            </w:r>
            <w:r w:rsidR="009E7DB5">
              <w:rPr>
                <w:rFonts w:ascii="Calibri" w:hAnsi="Calibri" w:cs="Calibri"/>
                <w:b w:val="0"/>
                <w:color w:val="auto"/>
                <w:lang w:val="en-US"/>
              </w:rPr>
              <w:t xml:space="preserve"> (</w:t>
            </w:r>
            <w:r w:rsidR="009E7DB5" w:rsidRPr="009E7DB5">
              <w:rPr>
                <w:rFonts w:ascii="Calibri" w:hAnsi="Calibri" w:cs="Calibri"/>
                <w:b w:val="0"/>
                <w:color w:val="auto"/>
                <w:u w:val="single"/>
                <w:lang w:val="en-US"/>
              </w:rPr>
              <w:t>www.helcats-fp7.eu</w:t>
            </w:r>
            <w:r w:rsidR="009E7DB5">
              <w:rPr>
                <w:rFonts w:ascii="Calibri" w:hAnsi="Calibri" w:cs="Calibri"/>
                <w:b w:val="0"/>
                <w:color w:val="auto"/>
                <w:lang w:val="en-US"/>
              </w:rPr>
              <w:t>)</w:t>
            </w:r>
            <w:r>
              <w:rPr>
                <w:rFonts w:ascii="Calibri" w:hAnsi="Calibri" w:cs="Calibri"/>
                <w:b w:val="0"/>
                <w:color w:val="auto"/>
                <w:lang w:val="en-US"/>
              </w:rPr>
              <w:t xml:space="preserve">, </w:t>
            </w:r>
            <w:r w:rsidR="009E7DB5">
              <w:rPr>
                <w:rFonts w:ascii="Calibri" w:hAnsi="Calibri" w:cs="Calibri"/>
                <w:b w:val="0"/>
                <w:color w:val="auto"/>
                <w:lang w:val="en-US"/>
              </w:rPr>
              <w:t xml:space="preserve">under the ‘products’ tab. The catalogue is updated as events are identified and inspected. </w:t>
            </w:r>
            <w:r>
              <w:rPr>
                <w:rFonts w:ascii="Calibri" w:hAnsi="Calibri" w:cs="Calibri"/>
                <w:b w:val="0"/>
                <w:color w:val="auto"/>
                <w:lang w:val="en-US"/>
              </w:rPr>
              <w:t>The facility includes a capability to select date ranges and specific position angle location and width.</w:t>
            </w:r>
          </w:p>
          <w:p w14:paraId="227A0B18" w14:textId="77777777" w:rsidR="009E7DB5" w:rsidRPr="00315A89" w:rsidRDefault="009E7DB5" w:rsidP="00147FC7">
            <w:pPr>
              <w:widowControl w:val="0"/>
              <w:autoSpaceDE w:val="0"/>
              <w:autoSpaceDN w:val="0"/>
              <w:adjustRightInd w:val="0"/>
              <w:spacing w:line="252" w:lineRule="auto"/>
              <w:ind w:right="166"/>
              <w:rPr>
                <w:rFonts w:ascii="Calibri" w:hAnsi="Calibri" w:cs="Calibri"/>
                <w:b w:val="0"/>
                <w:color w:val="auto"/>
                <w:lang w:val="en-US"/>
              </w:rPr>
            </w:pPr>
          </w:p>
        </w:tc>
      </w:tr>
      <w:tr w:rsidR="00AB0C6A" w14:paraId="50313DB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010A29B" w14:textId="77777777" w:rsidR="00AB0C6A" w:rsidRDefault="00AB0C6A" w:rsidP="00147FC7">
            <w:pPr>
              <w:spacing w:before="120" w:after="120"/>
            </w:pPr>
            <w:r w:rsidRPr="0078506E">
              <w:rPr>
                <w:color w:val="262626" w:themeColor="accent6" w:themeShade="80"/>
              </w:rPr>
              <w:lastRenderedPageBreak/>
              <w:t xml:space="preserve">WP2 TASK 2.2: </w:t>
            </w:r>
            <w:r>
              <w:t>AUTOMATIC CATALOG</w:t>
            </w:r>
            <w:r w:rsidRPr="00963870">
              <w:t>U</w:t>
            </w:r>
            <w:r>
              <w:t>I</w:t>
            </w:r>
            <w:r w:rsidRPr="00963870">
              <w:t>NG OF STEREO/HI CMES</w:t>
            </w:r>
            <w:r>
              <w:t xml:space="preserve"> (TASK LEAD: ROB)</w:t>
            </w:r>
          </w:p>
          <w:p w14:paraId="593AF7BD" w14:textId="77777777" w:rsidR="00AB0C6A" w:rsidRDefault="00AB0C6A" w:rsidP="00147FC7">
            <w:pPr>
              <w:spacing w:before="120" w:after="120"/>
              <w:rPr>
                <w:b w:val="0"/>
              </w:rPr>
            </w:pPr>
            <w:r>
              <w:rPr>
                <w:b w:val="0"/>
              </w:rPr>
              <w:t>In addition to manual CME identification, WP2</w:t>
            </w:r>
            <w:r w:rsidRPr="00CB10D3">
              <w:rPr>
                <w:b w:val="0"/>
              </w:rPr>
              <w:t xml:space="preserve"> </w:t>
            </w:r>
            <w:r>
              <w:rPr>
                <w:b w:val="0"/>
              </w:rPr>
              <w:t xml:space="preserve">(Task 2.2) also comprised an assessment of the potential of autonomous detection of CMEs in the STEREO/HI imagery using ROB’s </w:t>
            </w:r>
            <w:proofErr w:type="spellStart"/>
            <w:r>
              <w:rPr>
                <w:b w:val="0"/>
              </w:rPr>
              <w:t>CACTus</w:t>
            </w:r>
            <w:proofErr w:type="spellEnd"/>
            <w:r>
              <w:rPr>
                <w:b w:val="0"/>
              </w:rPr>
              <w:t xml:space="preserve"> software application (</w:t>
            </w:r>
            <w:r w:rsidRPr="00FB089A">
              <w:rPr>
                <w:b w:val="0"/>
              </w:rPr>
              <w:t>http://sidc.oma.be/cactus/</w:t>
            </w:r>
            <w:r>
              <w:rPr>
                <w:b w:val="0"/>
              </w:rPr>
              <w:t xml:space="preserve">). </w:t>
            </w:r>
            <w:proofErr w:type="spellStart"/>
            <w:r>
              <w:rPr>
                <w:b w:val="0"/>
              </w:rPr>
              <w:t>CACTus</w:t>
            </w:r>
            <w:proofErr w:type="spellEnd"/>
            <w:r>
              <w:rPr>
                <w:b w:val="0"/>
              </w:rPr>
              <w:t>, a long-established algorithm for automatic CME detection and tracking, has, in the past, been applied exclusively to coronagraph images, from SOHO/LASCO and STEREO/COR.</w:t>
            </w:r>
          </w:p>
          <w:p w14:paraId="463EE8EC" w14:textId="77777777" w:rsidR="00AB0C6A" w:rsidRDefault="009E7DB5" w:rsidP="00147FC7">
            <w:pPr>
              <w:spacing w:before="120" w:after="120"/>
              <w:rPr>
                <w:b w:val="0"/>
              </w:rPr>
            </w:pPr>
            <w:r>
              <w:rPr>
                <w:b w:val="0"/>
              </w:rPr>
              <w:t>As part of the HELCATS project, i</w:t>
            </w:r>
            <w:r w:rsidR="00AB0C6A">
              <w:rPr>
                <w:b w:val="0"/>
              </w:rPr>
              <w:t xml:space="preserve">n the past year, </w:t>
            </w:r>
            <w:proofErr w:type="spellStart"/>
            <w:r w:rsidR="00AB0C6A">
              <w:rPr>
                <w:b w:val="0"/>
              </w:rPr>
              <w:t>CACTus</w:t>
            </w:r>
            <w:proofErr w:type="spellEnd"/>
            <w:r w:rsidR="00AB0C6A">
              <w:rPr>
                <w:b w:val="0"/>
              </w:rPr>
              <w:t xml:space="preserve"> was successfully adapted to work with STEREO-HI images. In this process, the Hough transform is applied to distance</w:t>
            </w:r>
            <w:r w:rsidR="00AB0C6A" w:rsidRPr="00EE225E">
              <w:rPr>
                <w:b w:val="0"/>
              </w:rPr>
              <w:t xml:space="preserve"> – t</w:t>
            </w:r>
            <w:r w:rsidR="00AB0C6A">
              <w:rPr>
                <w:b w:val="0"/>
              </w:rPr>
              <w:t>ime maps. This is then converted to a time vs angle</w:t>
            </w:r>
            <w:r w:rsidR="00AB0C6A" w:rsidRPr="00EE225E">
              <w:rPr>
                <w:b w:val="0"/>
              </w:rPr>
              <w:t xml:space="preserve"> which contains all information about </w:t>
            </w:r>
            <w:r w:rsidR="00AB0C6A">
              <w:rPr>
                <w:b w:val="0"/>
              </w:rPr>
              <w:t xml:space="preserve">the </w:t>
            </w:r>
            <w:r w:rsidR="00AB0C6A" w:rsidRPr="00EE225E">
              <w:rPr>
                <w:b w:val="0"/>
              </w:rPr>
              <w:t>CME.</w:t>
            </w:r>
          </w:p>
          <w:p w14:paraId="767A88B6" w14:textId="5689A04F" w:rsidR="00AB0C6A" w:rsidRDefault="00BB3317" w:rsidP="00147FC7">
            <w:pPr>
              <w:spacing w:before="120" w:after="120"/>
              <w:rPr>
                <w:b w:val="0"/>
              </w:rPr>
            </w:pPr>
            <w:proofErr w:type="gramStart"/>
            <w:ins w:id="47" w:author="qzs00392" w:date="2015-10-14T11:51:00Z">
              <w:r w:rsidRPr="005B18D3">
                <w:rPr>
                  <w:rFonts w:ascii="Calibri" w:hAnsi="Calibri" w:cs="Calibri"/>
                  <w:color w:val="FF0000"/>
                  <w:spacing w:val="-14"/>
                  <w:lang w:val="en-US"/>
                </w:rPr>
                <w:t>18 month</w:t>
              </w:r>
              <w:proofErr w:type="gramEnd"/>
              <w:r w:rsidRPr="005B18D3">
                <w:rPr>
                  <w:rFonts w:ascii="Calibri" w:hAnsi="Calibri" w:cs="Calibri"/>
                  <w:color w:val="FF0000"/>
                  <w:spacing w:val="-14"/>
                  <w:lang w:val="en-US"/>
                </w:rPr>
                <w:t xml:space="preserve"> update:</w:t>
              </w:r>
              <w:r>
                <w:rPr>
                  <w:rFonts w:ascii="Calibri" w:hAnsi="Calibri" w:cs="Calibri"/>
                  <w:b w:val="0"/>
                  <w:color w:val="auto"/>
                  <w:spacing w:val="-14"/>
                  <w:lang w:val="en-US"/>
                </w:rPr>
                <w:t xml:space="preserve"> </w:t>
              </w:r>
            </w:ins>
            <w:r w:rsidR="00AB0C6A">
              <w:rPr>
                <w:b w:val="0"/>
              </w:rPr>
              <w:t xml:space="preserve">An automatic CME catalogue covering the full STEREO mission </w:t>
            </w:r>
            <w:ins w:id="48" w:author="qzs00392" w:date="2015-10-14T11:51:00Z">
              <w:r>
                <w:rPr>
                  <w:b w:val="0"/>
                </w:rPr>
                <w:t>has been constructed</w:t>
              </w:r>
            </w:ins>
            <w:del w:id="49" w:author="qzs00392" w:date="2015-10-14T11:51:00Z">
              <w:r w:rsidR="00AB0C6A" w:rsidDel="00BB3317">
                <w:rPr>
                  <w:b w:val="0"/>
                </w:rPr>
                <w:delText>is under</w:delText>
              </w:r>
              <w:r w:rsidR="009E7DB5" w:rsidDel="00BB3317">
                <w:rPr>
                  <w:b w:val="0"/>
                </w:rPr>
                <w:delText xml:space="preserve"> construction</w:delText>
              </w:r>
            </w:del>
            <w:ins w:id="50" w:author="qzs00392" w:date="2015-10-14T11:51:00Z">
              <w:r>
                <w:rPr>
                  <w:b w:val="0"/>
                </w:rPr>
                <w:t xml:space="preserve"> for comparison</w:t>
              </w:r>
            </w:ins>
            <w:del w:id="51" w:author="qzs00392" w:date="2015-10-14T11:51:00Z">
              <w:r w:rsidR="009E7DB5" w:rsidDel="00BB3317">
                <w:rPr>
                  <w:b w:val="0"/>
                </w:rPr>
                <w:delText xml:space="preserve"> </w:delText>
              </w:r>
              <w:r w:rsidR="00AB0C6A" w:rsidDel="00BB3317">
                <w:rPr>
                  <w:b w:val="0"/>
                </w:rPr>
                <w:delText>and will be used for comparison</w:delText>
              </w:r>
            </w:del>
            <w:r w:rsidR="00AB0C6A">
              <w:rPr>
                <w:b w:val="0"/>
              </w:rPr>
              <w:t xml:space="preserve"> with the manual catalogue of task 2.1</w:t>
            </w:r>
            <w:ins w:id="52" w:author="qzs00392" w:date="2015-10-14T11:51:00Z">
              <w:r>
                <w:rPr>
                  <w:b w:val="0"/>
                </w:rPr>
                <w:t xml:space="preserve"> (see deliverable 2.3)</w:t>
              </w:r>
            </w:ins>
            <w:r w:rsidR="00AB0C6A">
              <w:rPr>
                <w:b w:val="0"/>
              </w:rPr>
              <w:t xml:space="preserve">. The catalogue </w:t>
            </w:r>
            <w:del w:id="53" w:author="qzs00392" w:date="2015-10-14T11:52:00Z">
              <w:r w:rsidR="00AB0C6A" w:rsidDel="00BB3317">
                <w:rPr>
                  <w:b w:val="0"/>
                </w:rPr>
                <w:delText>will be</w:delText>
              </w:r>
            </w:del>
            <w:ins w:id="54" w:author="qzs00392" w:date="2015-10-14T11:52:00Z">
              <w:r>
                <w:rPr>
                  <w:b w:val="0"/>
                </w:rPr>
                <w:t>is</w:t>
              </w:r>
            </w:ins>
            <w:r w:rsidR="00AB0C6A">
              <w:rPr>
                <w:b w:val="0"/>
              </w:rPr>
              <w:t xml:space="preserve"> available online and </w:t>
            </w:r>
            <w:r w:rsidR="009E7DB5">
              <w:rPr>
                <w:b w:val="0"/>
              </w:rPr>
              <w:t>its current format is shown in Figure 2.2.</w:t>
            </w:r>
          </w:p>
          <w:p w14:paraId="55DBAC4C" w14:textId="77777777" w:rsidR="00AB0C6A" w:rsidRDefault="00AB0C6A" w:rsidP="009E7DB5">
            <w:pPr>
              <w:spacing w:before="120" w:after="120"/>
              <w:jc w:val="center"/>
              <w:rPr>
                <w:b w:val="0"/>
                <w:bCs w:val="0"/>
                <w:i/>
                <w:color w:val="auto"/>
              </w:rPr>
            </w:pPr>
            <w:r>
              <w:rPr>
                <w:b w:val="0"/>
                <w:bCs w:val="0"/>
                <w:color w:val="auto"/>
              </w:rPr>
              <w:object w:dxaOrig="11988" w:dyaOrig="11268" w14:anchorId="13C1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424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Brush" ShapeID="_x0000_i1025" DrawAspect="Content" ObjectID="_1380184825" r:id="rId15"/>
              </w:object>
            </w:r>
            <w:r w:rsidR="009E7DB5">
              <w:rPr>
                <w:b w:val="0"/>
                <w:bCs w:val="0"/>
                <w:i/>
                <w:color w:val="auto"/>
              </w:rPr>
              <w:t xml:space="preserve">Figure 2.2:  A sample of the </w:t>
            </w:r>
            <w:proofErr w:type="spellStart"/>
            <w:r w:rsidR="009E7DB5">
              <w:rPr>
                <w:b w:val="0"/>
                <w:bCs w:val="0"/>
                <w:i/>
                <w:color w:val="auto"/>
              </w:rPr>
              <w:t>CACTus</w:t>
            </w:r>
            <w:proofErr w:type="spellEnd"/>
            <w:r w:rsidR="009E7DB5">
              <w:rPr>
                <w:b w:val="0"/>
                <w:bCs w:val="0"/>
                <w:i/>
                <w:color w:val="auto"/>
              </w:rPr>
              <w:t xml:space="preserve"> catalogue for the HI data.</w:t>
            </w:r>
          </w:p>
          <w:p w14:paraId="676DB4F3" w14:textId="77777777" w:rsidR="009E7DB5" w:rsidRPr="009E7DB5" w:rsidRDefault="009E7DB5" w:rsidP="009E7DB5">
            <w:pPr>
              <w:spacing w:before="120" w:after="120"/>
              <w:jc w:val="center"/>
              <w:rPr>
                <w:b w:val="0"/>
                <w:i/>
              </w:rPr>
            </w:pPr>
          </w:p>
          <w:p w14:paraId="76C3CA35" w14:textId="77777777" w:rsidR="00AB0C6A" w:rsidRPr="00530B10" w:rsidRDefault="00AB0C6A" w:rsidP="009E7DB5">
            <w:pPr>
              <w:spacing w:before="120" w:after="120"/>
              <w:rPr>
                <w:b w:val="0"/>
              </w:rPr>
            </w:pPr>
            <w:r w:rsidRPr="00EE225E">
              <w:rPr>
                <w:b w:val="0"/>
              </w:rPr>
              <w:lastRenderedPageBreak/>
              <w:t>In the left panel each CME is marked with a number and the following columns describe the CME parameters, measured automatically. On the right panel, a graphic version of the detections is shown. The user can click on each CME to obtain further details of the event, including movies.</w:t>
            </w:r>
            <w:r w:rsidR="009E7DB5">
              <w:rPr>
                <w:b w:val="0"/>
              </w:rPr>
              <w:t xml:space="preserve"> </w:t>
            </w:r>
            <w:r>
              <w:rPr>
                <w:b w:val="0"/>
                <w:lang w:val="en-US"/>
              </w:rPr>
              <w:t xml:space="preserve">The </w:t>
            </w:r>
            <w:r w:rsidR="009E7DB5">
              <w:rPr>
                <w:b w:val="0"/>
                <w:lang w:val="en-US"/>
              </w:rPr>
              <w:t xml:space="preserve">WP 2.2 activity has already shown the feasibility of using the </w:t>
            </w:r>
            <w:proofErr w:type="spellStart"/>
            <w:r w:rsidR="009E7DB5">
              <w:rPr>
                <w:b w:val="0"/>
                <w:lang w:val="en-US"/>
              </w:rPr>
              <w:t>CACTus</w:t>
            </w:r>
            <w:proofErr w:type="spellEnd"/>
            <w:r w:rsidR="009E7DB5">
              <w:rPr>
                <w:b w:val="0"/>
                <w:lang w:val="en-US"/>
              </w:rPr>
              <w:t xml:space="preserve"> approach for the exploitation of HI data. The </w:t>
            </w:r>
            <w:r>
              <w:rPr>
                <w:b w:val="0"/>
                <w:lang w:val="en-US"/>
              </w:rPr>
              <w:t>final catalogue will be ready after fine tuning of various detection parameters</w:t>
            </w:r>
            <w:r w:rsidR="009E7DB5">
              <w:rPr>
                <w:b w:val="0"/>
                <w:lang w:val="en-US"/>
              </w:rPr>
              <w:t>.</w:t>
            </w:r>
          </w:p>
        </w:tc>
      </w:tr>
      <w:tr w:rsidR="00AB0C6A" w14:paraId="0720D4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19E6C2" w14:textId="77777777" w:rsidR="00AB0C6A" w:rsidRDefault="00AB0C6A" w:rsidP="00147FC7">
            <w:pPr>
              <w:spacing w:before="120" w:after="120"/>
            </w:pPr>
            <w:r w:rsidRPr="0078506E">
              <w:rPr>
                <w:color w:val="262626" w:themeColor="accent6" w:themeShade="80"/>
              </w:rPr>
              <w:lastRenderedPageBreak/>
              <w:t xml:space="preserve">WP2 TASK 2.3: </w:t>
            </w:r>
            <w:r w:rsidRPr="00963870">
              <w:t>COMPARISON OF CME CATALOGUES</w:t>
            </w:r>
            <w:r>
              <w:t xml:space="preserve"> (TASK LEAD: UGOE)</w:t>
            </w:r>
          </w:p>
          <w:p w14:paraId="58B66050" w14:textId="77777777" w:rsidR="00AB0C6A" w:rsidRDefault="00AB0C6A" w:rsidP="00147FC7">
            <w:pPr>
              <w:spacing w:before="120" w:after="120"/>
              <w:rPr>
                <w:rFonts w:eastAsia="Times New Roman" w:cs="Times New Roman"/>
                <w:b w:val="0"/>
              </w:rPr>
            </w:pPr>
            <w:r w:rsidRPr="0078756F">
              <w:rPr>
                <w:rFonts w:eastAsia="Times New Roman" w:cs="Times New Roman"/>
                <w:b w:val="0"/>
              </w:rPr>
              <w:t xml:space="preserve">A UGOE STEREO/SECCHI/COR2 CME-database was established under the framework of the DLR project STEREO/Corona, the EU FP7 project SOTERIA and continued in the EU FP7 projects AFFECTS. This COR2 database, available online at </w:t>
            </w:r>
            <w:r w:rsidRPr="002A0737">
              <w:rPr>
                <w:rFonts w:eastAsia="Times New Roman" w:cs="Times New Roman"/>
                <w:b w:val="0"/>
                <w:u w:val="single"/>
              </w:rPr>
              <w:t>http://www.affects-fp7.eu/cme-database/</w:t>
            </w:r>
            <w:r w:rsidRPr="0078756F">
              <w:rPr>
                <w:rFonts w:eastAsia="Times New Roman" w:cs="Times New Roman"/>
                <w:b w:val="0"/>
              </w:rPr>
              <w:t xml:space="preserve">, </w:t>
            </w:r>
            <w:r w:rsidR="002A0737">
              <w:rPr>
                <w:rFonts w:eastAsia="Times New Roman" w:cs="Times New Roman"/>
                <w:b w:val="0"/>
              </w:rPr>
              <w:t xml:space="preserve">has been </w:t>
            </w:r>
            <w:r w:rsidRPr="0078756F">
              <w:rPr>
                <w:rFonts w:eastAsia="Times New Roman" w:cs="Times New Roman"/>
                <w:b w:val="0"/>
              </w:rPr>
              <w:t xml:space="preserve">updated </w:t>
            </w:r>
            <w:r w:rsidR="002A0737">
              <w:rPr>
                <w:rFonts w:eastAsia="Times New Roman" w:cs="Times New Roman"/>
                <w:b w:val="0"/>
              </w:rPr>
              <w:t xml:space="preserve">to cover the period to the </w:t>
            </w:r>
            <w:r w:rsidRPr="0078756F">
              <w:rPr>
                <w:rFonts w:eastAsia="Times New Roman" w:cs="Times New Roman"/>
                <w:b w:val="0"/>
              </w:rPr>
              <w:t xml:space="preserve">end of 2011. Based on clarity of </w:t>
            </w:r>
            <w:r w:rsidR="002A0737">
              <w:rPr>
                <w:rFonts w:eastAsia="Times New Roman" w:cs="Times New Roman"/>
                <w:b w:val="0"/>
              </w:rPr>
              <w:t xml:space="preserve">the </w:t>
            </w:r>
            <w:r w:rsidRPr="0078756F">
              <w:rPr>
                <w:rFonts w:eastAsia="Times New Roman" w:cs="Times New Roman"/>
                <w:b w:val="0"/>
              </w:rPr>
              <w:t xml:space="preserve">CME </w:t>
            </w:r>
            <w:r w:rsidR="002A0737">
              <w:rPr>
                <w:rFonts w:eastAsia="Times New Roman" w:cs="Times New Roman"/>
                <w:b w:val="0"/>
              </w:rPr>
              <w:t xml:space="preserve">topology in </w:t>
            </w:r>
            <w:r w:rsidRPr="0078756F">
              <w:rPr>
                <w:rFonts w:eastAsia="Times New Roman" w:cs="Times New Roman"/>
                <w:b w:val="0"/>
              </w:rPr>
              <w:t xml:space="preserve">the COR2 </w:t>
            </w:r>
            <w:r w:rsidR="002A0737">
              <w:rPr>
                <w:rFonts w:eastAsia="Times New Roman" w:cs="Times New Roman"/>
                <w:b w:val="0"/>
              </w:rPr>
              <w:t xml:space="preserve">field of view </w:t>
            </w:r>
            <w:r w:rsidRPr="0078756F">
              <w:rPr>
                <w:rFonts w:eastAsia="Times New Roman" w:cs="Times New Roman"/>
                <w:b w:val="0"/>
              </w:rPr>
              <w:t xml:space="preserve">(2.5 – 15 </w:t>
            </w:r>
            <w:proofErr w:type="spellStart"/>
            <w:r w:rsidRPr="0078756F">
              <w:rPr>
                <w:rFonts w:eastAsia="Times New Roman" w:cs="Times New Roman"/>
                <w:b w:val="0"/>
              </w:rPr>
              <w:t>R</w:t>
            </w:r>
            <w:r w:rsidRPr="0078756F">
              <w:rPr>
                <w:rFonts w:eastAsia="Times New Roman" w:cs="Times New Roman"/>
                <w:b w:val="0"/>
                <w:vertAlign w:val="subscript"/>
              </w:rPr>
              <w:t>s</w:t>
            </w:r>
            <w:proofErr w:type="spellEnd"/>
            <w:r w:rsidRPr="0078756F">
              <w:rPr>
                <w:rFonts w:eastAsia="Times New Roman" w:cs="Times New Roman"/>
                <w:b w:val="0"/>
              </w:rPr>
              <w:t>) during the time interval 2007</w:t>
            </w:r>
            <w:r w:rsidR="002A0737">
              <w:rPr>
                <w:rFonts w:eastAsia="Times New Roman" w:cs="Times New Roman"/>
                <w:b w:val="0"/>
              </w:rPr>
              <w:t>-2011,</w:t>
            </w:r>
            <w:r w:rsidRPr="0078756F">
              <w:rPr>
                <w:rFonts w:eastAsia="Times New Roman" w:cs="Times New Roman"/>
                <w:b w:val="0"/>
              </w:rPr>
              <w:t xml:space="preserve"> out of a total number of 1071 events, 241 were selected for further analyses, e.g. for applying the G</w:t>
            </w:r>
            <w:r w:rsidR="002A0737">
              <w:rPr>
                <w:rFonts w:eastAsia="Times New Roman" w:cs="Times New Roman"/>
                <w:b w:val="0"/>
              </w:rPr>
              <w:t xml:space="preserve">raduated Cylindrical Shell (GCS) </w:t>
            </w:r>
            <w:r w:rsidRPr="0078756F">
              <w:rPr>
                <w:rFonts w:eastAsia="Times New Roman" w:cs="Times New Roman"/>
                <w:b w:val="0"/>
              </w:rPr>
              <w:t xml:space="preserve">modelling method. These events are referred to as </w:t>
            </w:r>
            <w:r w:rsidR="002A0737">
              <w:rPr>
                <w:rFonts w:eastAsia="Times New Roman" w:cs="Times New Roman"/>
                <w:b w:val="0"/>
              </w:rPr>
              <w:t xml:space="preserve">being on the </w:t>
            </w:r>
            <w:r w:rsidRPr="0078756F">
              <w:rPr>
                <w:rFonts w:eastAsia="Times New Roman" w:cs="Times New Roman"/>
                <w:b w:val="0"/>
              </w:rPr>
              <w:t xml:space="preserve">STEREO COR2 “Best-of-list”. </w:t>
            </w:r>
            <w:r w:rsidR="002A0737">
              <w:rPr>
                <w:rFonts w:eastAsia="Times New Roman" w:cs="Times New Roman"/>
                <w:b w:val="0"/>
                <w:lang w:val="de-DE"/>
              </w:rPr>
              <w:t xml:space="preserve">The COR2 </w:t>
            </w:r>
            <w:r w:rsidR="002A0737">
              <w:rPr>
                <w:rFonts w:eastAsia="Times New Roman" w:cs="Times New Roman"/>
                <w:b w:val="0"/>
              </w:rPr>
              <w:t xml:space="preserve">“Best-of-list” is being </w:t>
            </w:r>
            <w:r w:rsidRPr="0078756F">
              <w:rPr>
                <w:rFonts w:eastAsia="Times New Roman" w:cs="Times New Roman"/>
                <w:b w:val="0"/>
              </w:rPr>
              <w:t xml:space="preserve">compared with the STEREO/SECCHI/HI1A and B </w:t>
            </w:r>
            <w:r w:rsidR="002A0737">
              <w:rPr>
                <w:rFonts w:eastAsia="Times New Roman" w:cs="Times New Roman"/>
                <w:b w:val="0"/>
              </w:rPr>
              <w:t xml:space="preserve">preliminary </w:t>
            </w:r>
            <w:r w:rsidRPr="0078756F">
              <w:rPr>
                <w:rFonts w:eastAsia="Times New Roman" w:cs="Times New Roman"/>
                <w:b w:val="0"/>
              </w:rPr>
              <w:t xml:space="preserve">lists established under WP2 task 2.1. The HI1 A </w:t>
            </w:r>
            <w:r w:rsidR="002A0737">
              <w:rPr>
                <w:rFonts w:eastAsia="Times New Roman" w:cs="Times New Roman"/>
                <w:b w:val="0"/>
              </w:rPr>
              <w:t xml:space="preserve">preliminary </w:t>
            </w:r>
            <w:r w:rsidRPr="0078756F">
              <w:rPr>
                <w:rFonts w:eastAsia="Times New Roman" w:cs="Times New Roman"/>
                <w:b w:val="0"/>
              </w:rPr>
              <w:t xml:space="preserve">list contains a total of 821 events for the investigated time interval, the HI1 B list contains a total of 698 events. </w:t>
            </w:r>
            <w:r w:rsidRPr="0078756F">
              <w:rPr>
                <w:rFonts w:eastAsia="Times New Roman" w:cs="Times New Roman"/>
                <w:b w:val="0"/>
                <w:lang w:val="de-DE"/>
              </w:rPr>
              <w:t>C</w:t>
            </w:r>
            <w:proofErr w:type="spellStart"/>
            <w:r w:rsidRPr="0078756F">
              <w:rPr>
                <w:rFonts w:eastAsia="Times New Roman" w:cs="Times New Roman"/>
                <w:b w:val="0"/>
              </w:rPr>
              <w:t>omparison</w:t>
            </w:r>
            <w:proofErr w:type="spellEnd"/>
            <w:r w:rsidRPr="0078756F">
              <w:rPr>
                <w:rFonts w:eastAsia="Times New Roman" w:cs="Times New Roman"/>
                <w:b w:val="0"/>
              </w:rPr>
              <w:t xml:space="preserve"> of the HI lists with the COR 2 “Best-of” list </w:t>
            </w:r>
            <w:r w:rsidR="002A0737">
              <w:rPr>
                <w:rFonts w:eastAsia="Times New Roman" w:cs="Times New Roman"/>
                <w:b w:val="0"/>
              </w:rPr>
              <w:t xml:space="preserve">has </w:t>
            </w:r>
            <w:r w:rsidRPr="0078756F">
              <w:rPr>
                <w:rFonts w:eastAsia="Times New Roman" w:cs="Times New Roman"/>
                <w:b w:val="0"/>
              </w:rPr>
              <w:t xml:space="preserve">yielded a set of 109 CME events that could be uniquely associated in both the HI1A or B and COR2 A or B fields of view without duplicate events. A sample event to which GCS-modelling has been applied in both fields of view is shown in </w:t>
            </w:r>
            <w:r>
              <w:rPr>
                <w:rFonts w:eastAsia="Times New Roman" w:cs="Times New Roman"/>
                <w:b w:val="0"/>
              </w:rPr>
              <w:t>Figure 2.1</w:t>
            </w:r>
            <w:r w:rsidR="00346EDD">
              <w:rPr>
                <w:rFonts w:eastAsia="Times New Roman" w:cs="Times New Roman"/>
                <w:b w:val="0"/>
              </w:rPr>
              <w:t xml:space="preserve"> for illustration</w:t>
            </w:r>
            <w:r w:rsidRPr="0078756F">
              <w:rPr>
                <w:rFonts w:eastAsia="Times New Roman" w:cs="Times New Roman"/>
                <w:b w:val="0"/>
              </w:rPr>
              <w:t>.</w:t>
            </w:r>
            <w:r w:rsidR="00346EDD">
              <w:rPr>
                <w:rFonts w:eastAsia="Times New Roman" w:cs="Times New Roman"/>
                <w:b w:val="0"/>
              </w:rPr>
              <w:t xml:space="preserve"> </w:t>
            </w:r>
            <w:r w:rsidRPr="0078756F">
              <w:rPr>
                <w:rFonts w:eastAsia="Times New Roman" w:cs="Times New Roman"/>
                <w:b w:val="0"/>
              </w:rPr>
              <w:t xml:space="preserve">The </w:t>
            </w:r>
            <w:r w:rsidR="00346EDD">
              <w:rPr>
                <w:rFonts w:eastAsia="Times New Roman" w:cs="Times New Roman"/>
                <w:b w:val="0"/>
              </w:rPr>
              <w:t xml:space="preserve">comparison </w:t>
            </w:r>
            <w:r w:rsidRPr="0078756F">
              <w:rPr>
                <w:rFonts w:eastAsia="Times New Roman" w:cs="Times New Roman"/>
                <w:b w:val="0"/>
              </w:rPr>
              <w:t>list</w:t>
            </w:r>
            <w:r w:rsidR="00346EDD">
              <w:rPr>
                <w:rFonts w:eastAsia="Times New Roman" w:cs="Times New Roman"/>
                <w:b w:val="0"/>
              </w:rPr>
              <w:t>s</w:t>
            </w:r>
            <w:r w:rsidRPr="0078756F">
              <w:rPr>
                <w:rFonts w:eastAsia="Times New Roman" w:cs="Times New Roman"/>
                <w:b w:val="0"/>
              </w:rPr>
              <w:t xml:space="preserve"> will be m</w:t>
            </w:r>
            <w:r w:rsidR="00346EDD">
              <w:rPr>
                <w:rFonts w:eastAsia="Times New Roman" w:cs="Times New Roman"/>
                <w:b w:val="0"/>
              </w:rPr>
              <w:t>ade available at the HELCATS website</w:t>
            </w:r>
            <w:r w:rsidRPr="0078756F">
              <w:rPr>
                <w:rFonts w:eastAsia="Times New Roman" w:cs="Times New Roman"/>
                <w:b w:val="0"/>
              </w:rPr>
              <w:t>.</w:t>
            </w:r>
          </w:p>
          <w:p w14:paraId="6799D3F9" w14:textId="77777777" w:rsidR="00AB0C6A" w:rsidRDefault="00AB0C6A" w:rsidP="00147FC7">
            <w:pPr>
              <w:spacing w:before="120" w:after="120"/>
              <w:jc w:val="center"/>
              <w:rPr>
                <w:rFonts w:eastAsia="Times New Roman" w:cs="Times New Roman"/>
                <w:b w:val="0"/>
              </w:rPr>
            </w:pPr>
            <w:r w:rsidRPr="001127E0">
              <w:rPr>
                <w:noProof/>
                <w:lang w:val="en-US" w:eastAsia="en-US"/>
              </w:rPr>
              <w:drawing>
                <wp:inline distT="0" distB="0" distL="0" distR="0" wp14:anchorId="0886B200" wp14:editId="3267657F">
                  <wp:extent cx="3329940" cy="3535680"/>
                  <wp:effectExtent l="0" t="0" r="3810" b="762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36" r="6379"/>
                          <a:stretch/>
                        </pic:blipFill>
                        <pic:spPr bwMode="auto">
                          <a:xfrm>
                            <a:off x="0" y="0"/>
                            <a:ext cx="3333650" cy="3539619"/>
                          </a:xfrm>
                          <a:prstGeom prst="rect">
                            <a:avLst/>
                          </a:prstGeom>
                          <a:noFill/>
                          <a:ln>
                            <a:noFill/>
                          </a:ln>
                          <a:extLst>
                            <a:ext uri="{53640926-AAD7-44d8-BBD7-CCE9431645EC}">
                              <a14:shadowObscured xmlns:a14="http://schemas.microsoft.com/office/drawing/2010/main"/>
                            </a:ext>
                          </a:extLst>
                        </pic:spPr>
                      </pic:pic>
                    </a:graphicData>
                  </a:graphic>
                </wp:inline>
              </w:drawing>
            </w:r>
          </w:p>
          <w:p w14:paraId="1365DB6A" w14:textId="77777777" w:rsidR="00AB0C6A" w:rsidRPr="0078756F" w:rsidRDefault="00AB0C6A" w:rsidP="00147FC7">
            <w:pPr>
              <w:spacing w:before="120" w:after="120"/>
              <w:jc w:val="center"/>
              <w:rPr>
                <w:rFonts w:eastAsia="Times New Roman" w:cs="Times New Roman"/>
                <w:b w:val="0"/>
                <w:i/>
              </w:rPr>
            </w:pPr>
            <w:r>
              <w:rPr>
                <w:b w:val="0"/>
                <w:i/>
              </w:rPr>
              <w:t xml:space="preserve">Figure 2.1: </w:t>
            </w:r>
            <w:r w:rsidRPr="0078756F">
              <w:rPr>
                <w:b w:val="0"/>
                <w:i/>
              </w:rPr>
              <w:t>Sample CME observed in the STEREO/SECCHI/COR2 and HI1 A and B fields of view on April 03, 2010. The green grids are the CME GCS-fits.</w:t>
            </w:r>
          </w:p>
          <w:p w14:paraId="459F30D2" w14:textId="77777777" w:rsidR="00AB0C6A" w:rsidRPr="0078756F" w:rsidRDefault="00AB0C6A" w:rsidP="00147FC7">
            <w:pPr>
              <w:spacing w:before="120" w:after="120"/>
              <w:rPr>
                <w:color w:val="262626" w:themeColor="accent6" w:themeShade="80"/>
              </w:rPr>
            </w:pPr>
          </w:p>
        </w:tc>
      </w:tr>
      <w:tr w:rsidR="00AB0C6A" w14:paraId="53E7D0B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18FFD76" w14:textId="77777777" w:rsidR="00AB0C6A" w:rsidRDefault="00AB0C6A" w:rsidP="00147FC7">
            <w:pPr>
              <w:spacing w:before="120" w:after="120"/>
            </w:pPr>
            <w:r w:rsidRPr="0078506E">
              <w:rPr>
                <w:color w:val="262626" w:themeColor="accent6" w:themeShade="80"/>
              </w:rPr>
              <w:t xml:space="preserve">WP2 TASK 2.4: </w:t>
            </w:r>
            <w:r w:rsidRPr="00963870">
              <w:t>SCIENTIFIC MANAGEMENT</w:t>
            </w:r>
            <w:r>
              <w:t xml:space="preserve"> (TASK LEAD: STFC)</w:t>
            </w:r>
          </w:p>
          <w:p w14:paraId="5BFB548F" w14:textId="77777777" w:rsidR="00AB0C6A" w:rsidRPr="006719B3" w:rsidRDefault="006719B3" w:rsidP="00147FC7">
            <w:pPr>
              <w:spacing w:before="120" w:after="120"/>
              <w:rPr>
                <w:b w:val="0"/>
                <w:color w:val="auto"/>
                <w:sz w:val="22"/>
                <w:szCs w:val="22"/>
              </w:rPr>
            </w:pPr>
            <w:r w:rsidRPr="006719B3">
              <w:rPr>
                <w:b w:val="0"/>
                <w:color w:val="auto"/>
                <w:sz w:val="22"/>
                <w:szCs w:val="22"/>
              </w:rPr>
              <w:t xml:space="preserve">Whereas WP1 covers the </w:t>
            </w:r>
            <w:r>
              <w:rPr>
                <w:b w:val="0"/>
                <w:color w:val="auto"/>
                <w:sz w:val="22"/>
                <w:szCs w:val="22"/>
              </w:rPr>
              <w:t xml:space="preserve">administrative management of the HELCATS project, WP2 includes an element for the </w:t>
            </w:r>
            <w:proofErr w:type="gramStart"/>
            <w:r>
              <w:rPr>
                <w:b w:val="0"/>
                <w:color w:val="auto"/>
                <w:sz w:val="22"/>
                <w:szCs w:val="22"/>
              </w:rPr>
              <w:t>scientific  and</w:t>
            </w:r>
            <w:proofErr w:type="gramEnd"/>
            <w:r>
              <w:rPr>
                <w:b w:val="0"/>
                <w:color w:val="auto"/>
                <w:sz w:val="22"/>
                <w:szCs w:val="22"/>
              </w:rPr>
              <w:t xml:space="preserve"> technical management. Thus, whereas WP1 includes aspects such as the oversight of the meeting and teleconference structure, the WP2 effort coordinates the scientific and technical discussion between the WP leaders and the wider team. Throughout the project </w:t>
            </w:r>
            <w:r>
              <w:rPr>
                <w:b w:val="0"/>
                <w:color w:val="auto"/>
                <w:sz w:val="22"/>
                <w:szCs w:val="22"/>
              </w:rPr>
              <w:lastRenderedPageBreak/>
              <w:t>activities to date, this has focused on the teleconference discussions, the kick-off and six monthly meetings and the technical details of the report writing; it also covers the regular technical communication with the WP teams on a range of issues as the project progresses. Thus, this WP runs in parallel with the logistical management of the project and continues throughout the HELCATS project. It is coordinated by the Scientific and Technical Manager.</w:t>
            </w:r>
          </w:p>
        </w:tc>
      </w:tr>
      <w:tr w:rsidR="00AB0C6A" w14:paraId="674A5AD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3F8D84" w14:textId="77777777" w:rsidR="00DC0A7C" w:rsidRDefault="00AB0C6A" w:rsidP="00DC0A7C">
            <w:pPr>
              <w:spacing w:before="120"/>
              <w:rPr>
                <w:color w:val="262626" w:themeColor="accent6" w:themeShade="80"/>
              </w:rPr>
            </w:pPr>
            <w:r w:rsidRPr="0078506E">
              <w:rPr>
                <w:color w:val="262626" w:themeColor="accent6" w:themeShade="80"/>
              </w:rPr>
              <w:lastRenderedPageBreak/>
              <w:t>WP2</w:t>
            </w:r>
            <w:r w:rsidR="00346EDD">
              <w:rPr>
                <w:color w:val="262626" w:themeColor="accent6" w:themeShade="80"/>
              </w:rPr>
              <w:t xml:space="preserve"> SUMMARY/NEXT STEPS:  </w:t>
            </w:r>
          </w:p>
          <w:p w14:paraId="4424FD42" w14:textId="77777777" w:rsidR="00AB0C6A" w:rsidRDefault="00346EDD" w:rsidP="00DC0A7C">
            <w:pPr>
              <w:spacing w:before="120"/>
              <w:rPr>
                <w:b w:val="0"/>
                <w:color w:val="auto"/>
              </w:rPr>
            </w:pPr>
            <w:r>
              <w:rPr>
                <w:b w:val="0"/>
                <w:color w:val="auto"/>
              </w:rPr>
              <w:t>The activities of WP2 are well underway, with active cataloguing of HI events, both by manual inspection and by automated processes. In addition, comparisons to coronagraph catalogues are being made. 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two deliverables that will be produced in the coming months. Deliverable D2.2 is the formal report on the feasibility of automated CME identification, which is required from month 12. We stress that the feasibility has indeed been well demonstrated. Also, by month 18, deliverable D2.3 should report on the comparison of the manual and automated catalogues. In summary, the cataloguing</w:t>
            </w:r>
            <w:r w:rsidR="00F10314">
              <w:rPr>
                <w:b w:val="0"/>
                <w:color w:val="auto"/>
              </w:rPr>
              <w:t xml:space="preserve"> activities are progressing as planned.</w:t>
            </w:r>
          </w:p>
          <w:p w14:paraId="5A14B400" w14:textId="77777777" w:rsidR="00DC0A7C" w:rsidRPr="00346EDD" w:rsidRDefault="00DC0A7C" w:rsidP="00DC0A7C">
            <w:pPr>
              <w:spacing w:before="120"/>
              <w:rPr>
                <w:b w:val="0"/>
                <w:color w:val="auto"/>
              </w:rPr>
            </w:pPr>
          </w:p>
        </w:tc>
      </w:tr>
    </w:tbl>
    <w:p w14:paraId="2A8BA0BB" w14:textId="77777777" w:rsidR="00AB0C6A" w:rsidRDefault="00AB0C6A" w:rsidP="00AB0C6A"/>
    <w:p w14:paraId="49A1E95E" w14:textId="77777777"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14:paraId="143A3DD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382A745" w14:textId="77777777" w:rsidR="00AB0C6A" w:rsidRDefault="00AB0C6A" w:rsidP="00147FC7">
            <w:pPr>
              <w:spacing w:before="120" w:after="120"/>
              <w:jc w:val="center"/>
              <w:rPr>
                <w:sz w:val="28"/>
                <w:szCs w:val="28"/>
              </w:rPr>
            </w:pPr>
            <w:r>
              <w:rPr>
                <w:color w:val="262626" w:themeColor="accent6" w:themeShade="80"/>
                <w:sz w:val="28"/>
                <w:szCs w:val="28"/>
              </w:rPr>
              <w:lastRenderedPageBreak/>
              <w:t>WORK PACKAGE 3 (WP3)</w:t>
            </w:r>
            <w:r w:rsidRPr="009E7E1C">
              <w:rPr>
                <w:color w:val="262626" w:themeColor="accent6" w:themeShade="80"/>
                <w:sz w:val="28"/>
                <w:szCs w:val="28"/>
              </w:rPr>
              <w:t>:</w:t>
            </w:r>
          </w:p>
          <w:p w14:paraId="2657E007" w14:textId="77777777" w:rsidR="00AB0C6A" w:rsidRPr="009E7E1C" w:rsidRDefault="00AB0C6A" w:rsidP="00147FC7">
            <w:pPr>
              <w:spacing w:before="120" w:after="120"/>
              <w:jc w:val="center"/>
              <w:rPr>
                <w:sz w:val="28"/>
                <w:szCs w:val="28"/>
              </w:rPr>
            </w:pPr>
            <w:r>
              <w:rPr>
                <w:sz w:val="28"/>
                <w:szCs w:val="28"/>
              </w:rPr>
              <w:t>Deriving/cataloguing the kinematic properties of STEREO/HI CMEs based on geometrical and forward modelling</w:t>
            </w:r>
          </w:p>
        </w:tc>
      </w:tr>
      <w:tr w:rsidR="00AB0C6A" w14:paraId="0F4F024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9633E05" w14:textId="77777777" w:rsidR="00AB0C6A" w:rsidRPr="005B6F3C" w:rsidRDefault="00AB0C6A" w:rsidP="00147FC7">
            <w:pPr>
              <w:spacing w:before="120" w:after="120"/>
              <w:rPr>
                <w:color w:val="262626" w:themeColor="accent6" w:themeShade="80"/>
              </w:rPr>
            </w:pPr>
            <w:r>
              <w:rPr>
                <w:color w:val="262626" w:themeColor="accent6" w:themeShade="80"/>
              </w:rPr>
              <w:t xml:space="preserve">WP3 ACTIVITY TYPE: </w:t>
            </w:r>
            <w:r w:rsidRPr="009E7E1C">
              <w:t>RTD</w:t>
            </w:r>
          </w:p>
        </w:tc>
      </w:tr>
      <w:tr w:rsidR="00AB0C6A" w14:paraId="4FD94AA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5177466" w14:textId="77777777" w:rsidR="00AB0C6A" w:rsidRPr="005B6F3C" w:rsidRDefault="00AB0C6A" w:rsidP="00147FC7">
            <w:pPr>
              <w:spacing w:before="120" w:after="120"/>
              <w:rPr>
                <w:color w:val="262626" w:themeColor="accent6" w:themeShade="80"/>
              </w:rPr>
            </w:pPr>
            <w:r>
              <w:rPr>
                <w:color w:val="262626" w:themeColor="accent6" w:themeShade="80"/>
              </w:rPr>
              <w:t xml:space="preserve">WP3 DURATION: </w:t>
            </w:r>
            <w:r w:rsidRPr="00C2169C">
              <w:t>M</w:t>
            </w:r>
            <w:r>
              <w:t>ONTHS</w:t>
            </w:r>
            <w:r w:rsidRPr="00C2169C">
              <w:t xml:space="preserve"> 1 –</w:t>
            </w:r>
            <w:r>
              <w:t xml:space="preserve"> </w:t>
            </w:r>
            <w:r w:rsidRPr="00C2169C">
              <w:t>36</w:t>
            </w:r>
          </w:p>
        </w:tc>
      </w:tr>
      <w:tr w:rsidR="00AB0C6A" w14:paraId="585FF63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114A65" w14:textId="77777777" w:rsidR="00AB0C6A" w:rsidRPr="005B6F3C" w:rsidRDefault="00AB0C6A" w:rsidP="00147FC7">
            <w:pPr>
              <w:spacing w:before="120" w:after="120"/>
            </w:pPr>
            <w:r>
              <w:rPr>
                <w:color w:val="262626" w:themeColor="accent6" w:themeShade="80"/>
              </w:rPr>
              <w:t xml:space="preserve">WP3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UGOE (4</w:t>
            </w:r>
            <w:r w:rsidRPr="005B6F3C">
              <w:t>)</w:t>
            </w:r>
          </w:p>
        </w:tc>
      </w:tr>
      <w:tr w:rsidR="00AB0C6A" w14:paraId="4EC7631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4753035" w14:textId="77777777" w:rsidR="00AB0C6A" w:rsidRDefault="00AB0C6A" w:rsidP="00147FC7">
            <w:pPr>
              <w:spacing w:before="120" w:after="120"/>
              <w:rPr>
                <w:color w:val="262626" w:themeColor="accent6" w:themeShade="80"/>
              </w:rPr>
            </w:pPr>
            <w:r>
              <w:rPr>
                <w:color w:val="262626" w:themeColor="accent6" w:themeShade="80"/>
              </w:rPr>
              <w:t xml:space="preserve">WP3 LEADER: </w:t>
            </w:r>
            <w:proofErr w:type="spellStart"/>
            <w:r>
              <w:t>Dr.</w:t>
            </w:r>
            <w:proofErr w:type="spellEnd"/>
            <w:r>
              <w:t xml:space="preserve"> Volker </w:t>
            </w:r>
            <w:proofErr w:type="spellStart"/>
            <w:r>
              <w:t>Bothmer</w:t>
            </w:r>
            <w:proofErr w:type="spellEnd"/>
          </w:p>
        </w:tc>
      </w:tr>
      <w:tr w:rsidR="00AB0C6A" w14:paraId="5CAE6C3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31D468" w14:textId="77777777" w:rsidR="00AB0C6A" w:rsidRPr="005B6F3C" w:rsidRDefault="00AB0C6A" w:rsidP="00147FC7">
            <w:pPr>
              <w:spacing w:before="120" w:after="120"/>
            </w:pPr>
            <w:r>
              <w:rPr>
                <w:color w:val="262626" w:themeColor="accent6" w:themeShade="80"/>
              </w:rPr>
              <w:t>WP3 CONTRI</w:t>
            </w:r>
            <w:r w:rsidRPr="005B6F3C">
              <w:rPr>
                <w:color w:val="262626" w:themeColor="accent6" w:themeShade="80"/>
              </w:rPr>
              <w:t xml:space="preserve">BUTORS: </w:t>
            </w:r>
            <w:r>
              <w:t>UGOE (4); TCD (9); STFC (1); UNIGRAZ (2)</w:t>
            </w:r>
          </w:p>
        </w:tc>
      </w:tr>
      <w:tr w:rsidR="00AB0C6A" w14:paraId="1F8FC48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79D93D" w14:textId="77777777" w:rsidR="00DC0A7C" w:rsidRPr="005D484A" w:rsidRDefault="00AB0C6A" w:rsidP="00DC0A7C">
            <w:pPr>
              <w:spacing w:before="120" w:after="120"/>
              <w:rPr>
                <w:b w:val="0"/>
              </w:rPr>
            </w:pPr>
            <w:r>
              <w:rPr>
                <w:color w:val="262626" w:themeColor="accent6" w:themeShade="80"/>
              </w:rPr>
              <w:t>WP3 OVERVIEW</w:t>
            </w:r>
            <w:r w:rsidRPr="005B6F3C">
              <w:rPr>
                <w:color w:val="262626" w:themeColor="accent6" w:themeShade="80"/>
              </w:rPr>
              <w:t xml:space="preserve">: </w:t>
            </w:r>
            <w:r>
              <w:rPr>
                <w:b w:val="0"/>
              </w:rPr>
              <w:t xml:space="preserve">The key objectives of WP3 are deriving and </w:t>
            </w:r>
            <w:r w:rsidRPr="0096046A">
              <w:rPr>
                <w:b w:val="0"/>
              </w:rPr>
              <w:t xml:space="preserve">cataloguing the kinematic properties of </w:t>
            </w:r>
            <w:r w:rsidR="00F10314">
              <w:rPr>
                <w:b w:val="0"/>
              </w:rPr>
              <w:t xml:space="preserve">the </w:t>
            </w:r>
            <w:r w:rsidRPr="0096046A">
              <w:rPr>
                <w:b w:val="0"/>
              </w:rPr>
              <w:t xml:space="preserve">STEREO/HI CMEs </w:t>
            </w:r>
            <w:r w:rsidR="00F10314">
              <w:rPr>
                <w:b w:val="0"/>
              </w:rPr>
              <w:t xml:space="preserve">identified and catalogued in WP2, </w:t>
            </w:r>
            <w:r w:rsidRPr="0096046A">
              <w:rPr>
                <w:b w:val="0"/>
              </w:rPr>
              <w:t>based on geometrical and forward modelling</w:t>
            </w:r>
            <w:r>
              <w:rPr>
                <w:b w:val="0"/>
              </w:rPr>
              <w:t>.</w:t>
            </w:r>
            <w:r w:rsidRPr="0096046A">
              <w:rPr>
                <w:b w:val="0"/>
              </w:rPr>
              <w:t xml:space="preserve"> </w:t>
            </w:r>
            <w:r>
              <w:rPr>
                <w:b w:val="0"/>
              </w:rPr>
              <w:t xml:space="preserve">For these purposes the </w:t>
            </w:r>
            <w:r w:rsidRPr="0096046A">
              <w:rPr>
                <w:b w:val="0"/>
              </w:rPr>
              <w:t xml:space="preserve">recently established geometrical, forward (and prototype) inverse </w:t>
            </w:r>
            <w:r>
              <w:rPr>
                <w:b w:val="0"/>
              </w:rPr>
              <w:t>CME-</w:t>
            </w:r>
            <w:r w:rsidRPr="0096046A">
              <w:rPr>
                <w:b w:val="0"/>
              </w:rPr>
              <w:t xml:space="preserve">modelling methods </w:t>
            </w:r>
            <w:r>
              <w:rPr>
                <w:b w:val="0"/>
              </w:rPr>
              <w:t xml:space="preserve">are applied. The </w:t>
            </w:r>
            <w:r w:rsidRPr="0096046A">
              <w:rPr>
                <w:b w:val="0"/>
              </w:rPr>
              <w:t>CME parameters</w:t>
            </w:r>
            <w:r>
              <w:rPr>
                <w:b w:val="0"/>
              </w:rPr>
              <w:t xml:space="preserve"> will be added to the catalogue, </w:t>
            </w:r>
            <w:r w:rsidRPr="0096046A">
              <w:rPr>
                <w:b w:val="0"/>
              </w:rPr>
              <w:t>including back- and forward-projections to ‘predict’ CME launch and arrivals at</w:t>
            </w:r>
            <w:r>
              <w:rPr>
                <w:b w:val="0"/>
              </w:rPr>
              <w:t xml:space="preserve"> various solar system locations</w:t>
            </w:r>
            <w:r w:rsidRPr="0096046A">
              <w:rPr>
                <w:b w:val="0"/>
              </w:rPr>
              <w:t>. Comparisons will be made between the parameters yielded by the different models.</w:t>
            </w:r>
          </w:p>
        </w:tc>
      </w:tr>
      <w:tr w:rsidR="00AB0C6A" w14:paraId="59F7184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973B1A1" w14:textId="77777777" w:rsidR="00AB0C6A" w:rsidRPr="0096046A" w:rsidRDefault="00AB0C6A" w:rsidP="00147FC7">
            <w:pPr>
              <w:spacing w:before="120" w:after="120"/>
            </w:pPr>
            <w:r>
              <w:rPr>
                <w:color w:val="262626" w:themeColor="accent6" w:themeShade="80"/>
              </w:rPr>
              <w:t>WP3 TASK 3</w:t>
            </w:r>
            <w:r w:rsidRPr="0078506E">
              <w:rPr>
                <w:color w:val="262626" w:themeColor="accent6" w:themeShade="80"/>
              </w:rPr>
              <w:t xml:space="preserve">.1: </w:t>
            </w:r>
            <w:r w:rsidRPr="0096046A">
              <w:t>Geometrical modelling of STEREO/HI CMEs (T</w:t>
            </w:r>
            <w:r w:rsidR="00F10314">
              <w:t>ASK LEAD: STFC</w:t>
            </w:r>
            <w:r>
              <w:t>)</w:t>
            </w:r>
          </w:p>
          <w:p w14:paraId="167262FB" w14:textId="77777777" w:rsidR="0024292A" w:rsidRDefault="00AB0C6A" w:rsidP="00147FC7">
            <w:pPr>
              <w:spacing w:after="120"/>
              <w:ind w:left="45"/>
              <w:rPr>
                <w:b w:val="0"/>
              </w:rPr>
            </w:pPr>
            <w:r w:rsidRPr="00E11935">
              <w:rPr>
                <w:b w:val="0"/>
              </w:rPr>
              <w:t>The STFC contribution to WP3 is principally through Task 3.1, the geometrical modelling of STEREO/HI CMEs. This task involves the derivation of the kinematic properties of those CMEs visually identified in WP2.1. This is achieved by selecting the track made by each CME in a time-elongation map (J-map) and applying the assumptions about its geometry and dynamics summarized in Davies et al. (2012</w:t>
            </w:r>
            <w:r w:rsidR="00F24B47">
              <w:rPr>
                <w:b w:val="0"/>
              </w:rPr>
              <w:t xml:space="preserve">, </w:t>
            </w:r>
            <w:proofErr w:type="spellStart"/>
            <w:r w:rsidR="00F24B47" w:rsidRPr="00F24B47">
              <w:rPr>
                <w:b w:val="0"/>
                <w:i/>
              </w:rPr>
              <w:t>Astrophys</w:t>
            </w:r>
            <w:proofErr w:type="spellEnd"/>
            <w:r w:rsidR="00F24B47" w:rsidRPr="00F24B47">
              <w:rPr>
                <w:b w:val="0"/>
                <w:i/>
              </w:rPr>
              <w:t>. J</w:t>
            </w:r>
            <w:r w:rsidR="00F24B47">
              <w:rPr>
                <w:b w:val="0"/>
              </w:rPr>
              <w:t>., 750, 23</w:t>
            </w:r>
            <w:r w:rsidRPr="00E11935">
              <w:rPr>
                <w:b w:val="0"/>
              </w:rPr>
              <w:t xml:space="preserve">). </w:t>
            </w:r>
            <w:r w:rsidR="0024292A">
              <w:rPr>
                <w:b w:val="0"/>
              </w:rPr>
              <w:t xml:space="preserve"> This makes use of three established geometrical approaches, assuming that the CME can be modelled </w:t>
            </w:r>
            <w:r w:rsidR="00D750DE">
              <w:rPr>
                <w:b w:val="0"/>
              </w:rPr>
              <w:t>(</w:t>
            </w:r>
            <w:proofErr w:type="spellStart"/>
            <w:r w:rsidR="00D750DE">
              <w:rPr>
                <w:b w:val="0"/>
              </w:rPr>
              <w:t>i</w:t>
            </w:r>
            <w:proofErr w:type="spellEnd"/>
            <w:r w:rsidR="00D750DE">
              <w:rPr>
                <w:b w:val="0"/>
              </w:rPr>
              <w:t xml:space="preserve">) </w:t>
            </w:r>
            <w:r w:rsidR="0024292A">
              <w:rPr>
                <w:b w:val="0"/>
              </w:rPr>
              <w:t>as a point-like feature</w:t>
            </w:r>
            <w:r w:rsidR="00EC0ACC">
              <w:rPr>
                <w:b w:val="0"/>
              </w:rPr>
              <w:t xml:space="preserve"> </w:t>
            </w:r>
            <w:r w:rsidR="00D750DE">
              <w:rPr>
                <w:b w:val="0"/>
              </w:rPr>
              <w:t>propagating outwards (known as the Fixed Phi method), (ii) as an expanding circle whose diameter is defined by the CME apex and Sun-centre (known as the Harmonic Mean method), and (iii) as a self similarly expanding circle propagating outward between two fixed position angles (known as the Self Similar Expansion method).</w:t>
            </w:r>
          </w:p>
          <w:p w14:paraId="3D4BE377" w14:textId="77777777" w:rsidR="00AB0C6A" w:rsidRPr="00E11935" w:rsidRDefault="00AB0C6A" w:rsidP="00147FC7">
            <w:pPr>
              <w:spacing w:after="120"/>
              <w:ind w:left="45"/>
              <w:rPr>
                <w:b w:val="0"/>
              </w:rPr>
            </w:pPr>
            <w:r w:rsidRPr="00E11935">
              <w:rPr>
                <w:b w:val="0"/>
              </w:rPr>
              <w:t>The CMEs are assumed to travel at a constant speed in a fixed. Th</w:t>
            </w:r>
            <w:r w:rsidR="00D750DE">
              <w:rPr>
                <w:b w:val="0"/>
              </w:rPr>
              <w:t>e th</w:t>
            </w:r>
            <w:r w:rsidRPr="00E11935">
              <w:rPr>
                <w:b w:val="0"/>
              </w:rPr>
              <w:t>ree different fitting methods are applied to each CME</w:t>
            </w:r>
            <w:r w:rsidR="00F24B47">
              <w:rPr>
                <w:b w:val="0"/>
              </w:rPr>
              <w:t xml:space="preserve"> (see Davies et al., for details)</w:t>
            </w:r>
            <w:r w:rsidRPr="00E11935">
              <w:rPr>
                <w:b w:val="0"/>
              </w:rPr>
              <w:t>.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heliosphere for comparison with in-situ measurements (WP4.2).</w:t>
            </w:r>
          </w:p>
          <w:p w14:paraId="2362337C" w14:textId="77777777" w:rsidR="00AB0C6A" w:rsidRDefault="00AB0C6A" w:rsidP="00147FC7">
            <w:pPr>
              <w:spacing w:after="120"/>
              <w:ind w:left="45"/>
              <w:rPr>
                <w:b w:val="0"/>
              </w:rPr>
            </w:pPr>
            <w:r w:rsidRPr="00E11935">
              <w:rPr>
                <w:b w:val="0"/>
              </w:rPr>
              <w:t xml:space="preserve">To date, events occurring during the odd-numbered years for both STEREO-A and -B have been analysed in this way. Events identified as poor in WP2.1 are excluded, as are those which are directed at position angles far from the ecliptic, due to the limited number of HI frames in which they appear. A number of small CMEs occur, which quickly become subsumed by subsequent, larger events; these events are also excluded. This process has been completed for a total of 622 events; 323 for STEREO-A and 299 for STEREO-B. Distributions of the speeds of </w:t>
            </w:r>
            <w:r>
              <w:rPr>
                <w:b w:val="0"/>
              </w:rPr>
              <w:t>these CMEs are shown in Figure 3.1</w:t>
            </w:r>
            <w:r w:rsidRPr="00E11935">
              <w:rPr>
                <w:b w:val="0"/>
              </w:rPr>
              <w:t>, separated according to year, spacecraft and fitting technique.</w:t>
            </w:r>
          </w:p>
          <w:p w14:paraId="095DDB11" w14:textId="77777777" w:rsidR="00AB0C6A" w:rsidRDefault="00AB0C6A" w:rsidP="00147FC7">
            <w:pPr>
              <w:spacing w:after="120"/>
              <w:ind w:left="45"/>
              <w:rPr>
                <w:b w:val="0"/>
              </w:rPr>
            </w:pPr>
            <w:r w:rsidRPr="0008638E">
              <w:rPr>
                <w:b w:val="0"/>
              </w:rPr>
              <w:t>The catalogue of geometrically modelled STEREO/HI CME</w:t>
            </w:r>
            <w:r>
              <w:rPr>
                <w:b w:val="0"/>
              </w:rPr>
              <w:t xml:space="preserve">s generated in task 3.1 is </w:t>
            </w:r>
            <w:r w:rsidRPr="0008638E">
              <w:rPr>
                <w:b w:val="0"/>
              </w:rPr>
              <w:t>used by UNIGRAZ to derive a catalogue of CME arrival time estimates at Mercury, Venus, Earth, Mars and Saturn, providing support to European-funded space missions around these planets. Predicted arrivals at the Ulysses spacecraft location are also made. Using initial speeds and directions from the geometrically modelle</w:t>
            </w:r>
            <w:r w:rsidR="0024292A">
              <w:rPr>
                <w:b w:val="0"/>
              </w:rPr>
              <w:t xml:space="preserve">d CME catalogue provided by </w:t>
            </w:r>
            <w:r w:rsidRPr="0008638E">
              <w:rPr>
                <w:b w:val="0"/>
              </w:rPr>
              <w:t xml:space="preserve">STFC, UNIGRAZ has applied the Self-Similar Expansion Model results with the </w:t>
            </w:r>
            <w:r w:rsidR="00DC0A7C">
              <w:rPr>
                <w:b w:val="0"/>
              </w:rPr>
              <w:t xml:space="preserve">correction formulae of </w:t>
            </w:r>
            <w:proofErr w:type="spellStart"/>
            <w:r w:rsidR="00DC0A7C">
              <w:rPr>
                <w:b w:val="0"/>
              </w:rPr>
              <w:t>Möstl</w:t>
            </w:r>
            <w:proofErr w:type="spellEnd"/>
            <w:r w:rsidR="00DC0A7C">
              <w:rPr>
                <w:b w:val="0"/>
              </w:rPr>
              <w:t xml:space="preserve"> &amp;</w:t>
            </w:r>
            <w:r w:rsidRPr="0008638E">
              <w:rPr>
                <w:b w:val="0"/>
              </w:rPr>
              <w:t xml:space="preserve"> Davies (</w:t>
            </w:r>
            <w:r w:rsidR="0024292A">
              <w:rPr>
                <w:b w:val="0"/>
              </w:rPr>
              <w:t xml:space="preserve">2013, </w:t>
            </w:r>
            <w:r w:rsidRPr="0024292A">
              <w:rPr>
                <w:b w:val="0"/>
                <w:i/>
              </w:rPr>
              <w:t>S</w:t>
            </w:r>
            <w:r w:rsidR="00DC0A7C">
              <w:rPr>
                <w:b w:val="0"/>
                <w:i/>
              </w:rPr>
              <w:t>olar Phys.</w:t>
            </w:r>
            <w:r w:rsidR="0024292A">
              <w:rPr>
                <w:b w:val="0"/>
              </w:rPr>
              <w:t xml:space="preserve"> </w:t>
            </w:r>
            <w:r w:rsidRPr="0008638E">
              <w:rPr>
                <w:b w:val="0"/>
              </w:rPr>
              <w:t xml:space="preserve">285, 411), which takes into account the angle between geometrically fitted CME </w:t>
            </w:r>
            <w:r w:rsidRPr="0008638E">
              <w:rPr>
                <w:b w:val="0"/>
              </w:rPr>
              <w:lastRenderedPageBreak/>
              <w:t>initial speed and</w:t>
            </w:r>
            <w:r w:rsidR="00DC0A7C">
              <w:rPr>
                <w:b w:val="0"/>
              </w:rPr>
              <w:t xml:space="preserve"> direction and the planetary in-</w:t>
            </w:r>
            <w:r w:rsidRPr="0008638E">
              <w:rPr>
                <w:b w:val="0"/>
              </w:rPr>
              <w:t xml:space="preserve">situ location, to derive </w:t>
            </w:r>
            <w:r w:rsidR="00DC0A7C">
              <w:rPr>
                <w:b w:val="0"/>
              </w:rPr>
              <w:t xml:space="preserve">estimates of </w:t>
            </w:r>
            <w:r w:rsidRPr="0008638E">
              <w:rPr>
                <w:b w:val="0"/>
              </w:rPr>
              <w:t>CME arrival time</w:t>
            </w:r>
            <w:r>
              <w:rPr>
                <w:b w:val="0"/>
              </w:rPr>
              <w:t xml:space="preserve"> </w:t>
            </w:r>
            <w:r w:rsidR="00DC0A7C">
              <w:rPr>
                <w:b w:val="0"/>
              </w:rPr>
              <w:t>(Fig</w:t>
            </w:r>
            <w:r>
              <w:rPr>
                <w:b w:val="0"/>
              </w:rPr>
              <w:t xml:space="preserve"> 3.</w:t>
            </w:r>
            <w:r w:rsidRPr="00E11935">
              <w:rPr>
                <w:b w:val="0"/>
              </w:rPr>
              <w:t>2</w:t>
            </w:r>
            <w:r>
              <w:rPr>
                <w:b w:val="0"/>
              </w:rPr>
              <w:t>)</w:t>
            </w:r>
            <w:r w:rsidR="0024292A">
              <w:rPr>
                <w:b w:val="0"/>
              </w:rPr>
              <w:t>.</w:t>
            </w:r>
          </w:p>
          <w:p w14:paraId="70A9C56F" w14:textId="77777777" w:rsidR="00DC0A7C" w:rsidRDefault="00DC0A7C" w:rsidP="00147FC7">
            <w:pPr>
              <w:spacing w:after="120"/>
              <w:ind w:left="45"/>
              <w:rPr>
                <w:b w:val="0"/>
              </w:rPr>
            </w:pPr>
          </w:p>
          <w:p w14:paraId="3C081E3F" w14:textId="77777777" w:rsidR="00AB0C6A" w:rsidRDefault="00AB0C6A" w:rsidP="00147FC7">
            <w:pPr>
              <w:spacing w:after="120"/>
              <w:ind w:left="45"/>
              <w:jc w:val="center"/>
              <w:rPr>
                <w:b w:val="0"/>
              </w:rPr>
            </w:pPr>
            <w:r>
              <w:rPr>
                <w:noProof/>
                <w:lang w:val="en-US" w:eastAsia="en-US"/>
              </w:rPr>
              <w:drawing>
                <wp:inline distT="0" distB="0" distL="0" distR="0" wp14:anchorId="43AD7528" wp14:editId="707445F6">
                  <wp:extent cx="5372100" cy="3069941"/>
                  <wp:effectExtent l="0" t="0" r="0" b="0"/>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d_hi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3291" cy="3070621"/>
                          </a:xfrm>
                          <a:prstGeom prst="rect">
                            <a:avLst/>
                          </a:prstGeom>
                        </pic:spPr>
                      </pic:pic>
                    </a:graphicData>
                  </a:graphic>
                </wp:inline>
              </w:drawing>
            </w:r>
          </w:p>
          <w:p w14:paraId="1E7D3885" w14:textId="77777777" w:rsidR="00AB0C6A" w:rsidRPr="001C6FB1" w:rsidRDefault="00AB0C6A" w:rsidP="00147FC7">
            <w:pPr>
              <w:pStyle w:val="NormalWeb"/>
              <w:tabs>
                <w:tab w:val="left" w:pos="620"/>
                <w:tab w:val="left" w:pos="1440"/>
              </w:tabs>
              <w:spacing w:before="0" w:beforeAutospacing="0" w:after="0" w:afterAutospacing="0"/>
              <w:ind w:left="58" w:right="58"/>
              <w:jc w:val="center"/>
              <w:rPr>
                <w:rFonts w:asciiTheme="minorHAnsi" w:hAnsiTheme="minorHAnsi"/>
                <w:b w:val="0"/>
                <w:i/>
                <w:sz w:val="22"/>
                <w:szCs w:val="22"/>
              </w:rPr>
            </w:pPr>
            <w:r w:rsidRPr="001C6FB1">
              <w:rPr>
                <w:rFonts w:asciiTheme="minorHAnsi" w:hAnsiTheme="minorHAnsi"/>
                <w:b w:val="0"/>
                <w:i/>
                <w:sz w:val="22"/>
                <w:szCs w:val="22"/>
              </w:rPr>
              <w:t>Fig</w:t>
            </w:r>
            <w:r>
              <w:rPr>
                <w:rFonts w:asciiTheme="minorHAnsi" w:hAnsiTheme="minorHAnsi"/>
                <w:b w:val="0"/>
                <w:i/>
                <w:sz w:val="22"/>
                <w:szCs w:val="22"/>
              </w:rPr>
              <w:t>ure</w:t>
            </w:r>
            <w:r w:rsidRPr="001C6FB1">
              <w:rPr>
                <w:rFonts w:asciiTheme="minorHAnsi" w:hAnsiTheme="minorHAnsi"/>
                <w:b w:val="0"/>
                <w:i/>
                <w:sz w:val="22"/>
                <w:szCs w:val="22"/>
              </w:rPr>
              <w:t xml:space="preserve"> 3.1</w:t>
            </w:r>
            <w:r>
              <w:rPr>
                <w:rFonts w:asciiTheme="minorHAnsi" w:hAnsiTheme="minorHAnsi"/>
                <w:b w:val="0"/>
                <w:i/>
                <w:sz w:val="22"/>
                <w:szCs w:val="22"/>
              </w:rPr>
              <w:t>:</w:t>
            </w:r>
            <w:r w:rsidRPr="001C6FB1">
              <w:rPr>
                <w:rFonts w:asciiTheme="minorHAnsi" w:hAnsiTheme="minorHAnsi"/>
                <w:b w:val="0"/>
                <w:i/>
                <w:sz w:val="22"/>
                <w:szCs w:val="22"/>
              </w:rPr>
              <w:t xml:space="preserve"> </w:t>
            </w:r>
            <w:r>
              <w:rPr>
                <w:rFonts w:asciiTheme="minorHAnsi" w:hAnsiTheme="minorHAnsi"/>
                <w:b w:val="0"/>
                <w:i/>
                <w:sz w:val="22"/>
                <w:szCs w:val="22"/>
              </w:rPr>
              <w:t xml:space="preserve"> </w:t>
            </w:r>
            <w:r w:rsidRPr="001C6FB1">
              <w:rPr>
                <w:rFonts w:asciiTheme="minorHAnsi" w:hAnsiTheme="minorHAnsi"/>
                <w:b w:val="0"/>
                <w:i/>
                <w:sz w:val="22"/>
                <w:szCs w:val="22"/>
              </w:rPr>
              <w:t xml:space="preserve">Distributions of the speeds of the modelled CMEs, separated according to year, spacecraft and fitting technique (Fixed Phi Fit (FPF), Self Similar Expansion </w:t>
            </w:r>
            <w:r w:rsidR="0024292A">
              <w:rPr>
                <w:rFonts w:asciiTheme="minorHAnsi" w:hAnsiTheme="minorHAnsi"/>
                <w:b w:val="0"/>
                <w:i/>
                <w:sz w:val="22"/>
                <w:szCs w:val="22"/>
              </w:rPr>
              <w:t>Fit</w:t>
            </w:r>
            <w:r w:rsidRPr="001C6FB1">
              <w:rPr>
                <w:rFonts w:asciiTheme="minorHAnsi" w:hAnsiTheme="minorHAnsi"/>
                <w:b w:val="0"/>
                <w:i/>
                <w:sz w:val="22"/>
                <w:szCs w:val="22"/>
              </w:rPr>
              <w:t xml:space="preserve"> (SSEF), Harmonic Mean Fit (HMF)).</w:t>
            </w:r>
          </w:p>
          <w:p w14:paraId="44EE13CB" w14:textId="77777777" w:rsidR="00AB0C6A" w:rsidRDefault="00AB0C6A" w:rsidP="00147FC7">
            <w:pPr>
              <w:ind w:left="45"/>
              <w:rPr>
                <w:b w:val="0"/>
              </w:rPr>
            </w:pPr>
          </w:p>
          <w:p w14:paraId="7C7A258A" w14:textId="77777777" w:rsidR="00D750DE" w:rsidRDefault="00D750DE" w:rsidP="00147FC7">
            <w:pPr>
              <w:ind w:left="45"/>
              <w:rPr>
                <w:b w:val="0"/>
              </w:rPr>
            </w:pPr>
          </w:p>
          <w:p w14:paraId="74FF1451" w14:textId="77777777" w:rsidR="00AB0C6A" w:rsidRDefault="00AB0C6A" w:rsidP="00147FC7">
            <w:pPr>
              <w:spacing w:after="120"/>
              <w:ind w:left="45"/>
              <w:jc w:val="center"/>
              <w:rPr>
                <w:b w:val="0"/>
              </w:rPr>
            </w:pPr>
            <w:r>
              <w:rPr>
                <w:noProof/>
                <w:lang w:val="en-US" w:eastAsia="en-US"/>
              </w:rPr>
              <w:drawing>
                <wp:inline distT="0" distB="0" distL="0" distR="0" wp14:anchorId="37ACE4AE" wp14:editId="7ECDB9DA">
                  <wp:extent cx="5135880" cy="3684337"/>
                  <wp:effectExtent l="0" t="0" r="762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7018" cy="3685154"/>
                          </a:xfrm>
                          <a:prstGeom prst="rect">
                            <a:avLst/>
                          </a:prstGeom>
                          <a:noFill/>
                          <a:ln>
                            <a:noFill/>
                          </a:ln>
                        </pic:spPr>
                      </pic:pic>
                    </a:graphicData>
                  </a:graphic>
                </wp:inline>
              </w:drawing>
            </w:r>
          </w:p>
          <w:p w14:paraId="78BB6AEC" w14:textId="77777777" w:rsidR="00AB0C6A" w:rsidRDefault="00AB0C6A" w:rsidP="00147FC7">
            <w:pPr>
              <w:pStyle w:val="NormalWeb"/>
              <w:tabs>
                <w:tab w:val="left" w:pos="620"/>
                <w:tab w:val="left" w:pos="1440"/>
              </w:tabs>
              <w:spacing w:before="0" w:beforeAutospacing="0" w:after="0" w:afterAutospacing="0" w:line="312" w:lineRule="auto"/>
              <w:ind w:left="58" w:right="58"/>
              <w:jc w:val="center"/>
              <w:rPr>
                <w:rFonts w:asciiTheme="minorHAnsi" w:hAnsiTheme="minorHAnsi" w:cs="Arial"/>
                <w:b w:val="0"/>
                <w:i/>
                <w:sz w:val="22"/>
                <w:szCs w:val="22"/>
              </w:rPr>
            </w:pPr>
            <w:r w:rsidRPr="001C6FB1">
              <w:rPr>
                <w:rFonts w:asciiTheme="minorHAnsi" w:hAnsiTheme="minorHAnsi"/>
                <w:b w:val="0"/>
                <w:i/>
                <w:sz w:val="22"/>
                <w:szCs w:val="22"/>
              </w:rPr>
              <w:t>Fig. 3.2</w:t>
            </w:r>
            <w:r>
              <w:rPr>
                <w:rFonts w:asciiTheme="minorHAnsi" w:hAnsiTheme="minorHAnsi"/>
                <w:b w:val="0"/>
                <w:i/>
                <w:sz w:val="22"/>
                <w:szCs w:val="22"/>
              </w:rPr>
              <w:t>:</w:t>
            </w:r>
            <w:r w:rsidRPr="001C6FB1">
              <w:rPr>
                <w:rFonts w:asciiTheme="minorHAnsi" w:hAnsiTheme="minorHAnsi"/>
                <w:b w:val="0"/>
                <w:i/>
                <w:sz w:val="22"/>
                <w:szCs w:val="22"/>
              </w:rPr>
              <w:t xml:space="preserve"> </w:t>
            </w:r>
            <w:r w:rsidRPr="001C6FB1">
              <w:rPr>
                <w:rFonts w:asciiTheme="minorHAnsi" w:hAnsiTheme="minorHAnsi" w:cs="Arial"/>
                <w:b w:val="0"/>
                <w:i/>
                <w:sz w:val="22"/>
                <w:szCs w:val="22"/>
              </w:rPr>
              <w:t>SSEF ICME speed vs. Transit time to different planetary locations.</w:t>
            </w:r>
          </w:p>
          <w:p w14:paraId="4901D78B" w14:textId="77777777" w:rsidR="00AB0C6A" w:rsidRDefault="00AB0C6A" w:rsidP="00DC0A7C">
            <w:pPr>
              <w:spacing w:before="120" w:after="120"/>
              <w:ind w:left="45"/>
              <w:rPr>
                <w:b w:val="0"/>
              </w:rPr>
            </w:pPr>
            <w:r w:rsidRPr="0008638E">
              <w:rPr>
                <w:b w:val="0"/>
              </w:rPr>
              <w:lastRenderedPageBreak/>
              <w:t xml:space="preserve">This model also allows one to estimate whether, and to what degree, each CME will ‘hit’ any in-situ location, and this is provided as a parameter in the catalogue, along with speeds and arrival times. A user friendly package in the IDL programming language has been created to read in the geometrically modelled CME catalogue files and output the predicted arrival time files </w:t>
            </w:r>
            <w:r>
              <w:rPr>
                <w:b w:val="0"/>
              </w:rPr>
              <w:t xml:space="preserve">(Figure </w:t>
            </w:r>
            <w:r w:rsidRPr="00E11935">
              <w:rPr>
                <w:b w:val="0"/>
              </w:rPr>
              <w:t>3.3)</w:t>
            </w:r>
            <w:r>
              <w:rPr>
                <w:b w:val="0"/>
              </w:rPr>
              <w:t xml:space="preserve"> </w:t>
            </w:r>
            <w:r w:rsidRPr="0008638E">
              <w:rPr>
                <w:b w:val="0"/>
              </w:rPr>
              <w:t>for any of the in situ locations. The initial catalogue contains over 400 predicted arrivals at Earth, and over 100 for Mercury-, Venus-, Mars- and Saturn-directed CMEs. The arrival times will be compared to other model results and in situ data in WP4.</w:t>
            </w:r>
          </w:p>
          <w:p w14:paraId="66B6DA6B" w14:textId="77777777" w:rsidR="00DC0A7C" w:rsidRDefault="00DC0A7C" w:rsidP="00DC0A7C">
            <w:pPr>
              <w:spacing w:before="120" w:after="120"/>
              <w:ind w:left="45"/>
              <w:rPr>
                <w:b w:val="0"/>
              </w:rPr>
            </w:pPr>
          </w:p>
          <w:p w14:paraId="0FE61C6E" w14:textId="77777777" w:rsidR="00AB0C6A" w:rsidRDefault="00AB0C6A" w:rsidP="00147FC7">
            <w:pPr>
              <w:spacing w:after="120"/>
              <w:ind w:left="45"/>
              <w:rPr>
                <w:b w:val="0"/>
              </w:rPr>
            </w:pPr>
            <w:r>
              <w:rPr>
                <w:noProof/>
                <w:lang w:val="en-US" w:eastAsia="en-US"/>
              </w:rPr>
              <w:drawing>
                <wp:inline distT="0" distB="0" distL="0" distR="0" wp14:anchorId="355FEDD0" wp14:editId="3C3303BA">
                  <wp:extent cx="5731510" cy="3953464"/>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53464"/>
                          </a:xfrm>
                          <a:prstGeom prst="rect">
                            <a:avLst/>
                          </a:prstGeom>
                          <a:noFill/>
                          <a:ln>
                            <a:noFill/>
                          </a:ln>
                        </pic:spPr>
                      </pic:pic>
                    </a:graphicData>
                  </a:graphic>
                </wp:inline>
              </w:drawing>
            </w:r>
          </w:p>
          <w:p w14:paraId="09DD6E79" w14:textId="77777777" w:rsidR="00AB0C6A" w:rsidRDefault="00AB0C6A" w:rsidP="00147FC7">
            <w:pPr>
              <w:jc w:val="center"/>
              <w:rPr>
                <w:b w:val="0"/>
                <w:i/>
              </w:rPr>
            </w:pPr>
            <w:r w:rsidRPr="001C6FB1">
              <w:rPr>
                <w:b w:val="0"/>
                <w:i/>
              </w:rPr>
              <w:t>Fig. 3.3 Sample Arrival Time File.</w:t>
            </w:r>
          </w:p>
          <w:p w14:paraId="0EE3C884" w14:textId="77777777" w:rsidR="00D750DE" w:rsidRDefault="00D750DE" w:rsidP="00147FC7">
            <w:pPr>
              <w:jc w:val="center"/>
              <w:rPr>
                <w:b w:val="0"/>
                <w:i/>
              </w:rPr>
            </w:pPr>
          </w:p>
          <w:p w14:paraId="5390180A" w14:textId="77777777" w:rsidR="00D750DE" w:rsidRPr="001C6FB1" w:rsidRDefault="00D750DE" w:rsidP="00D750DE">
            <w:pPr>
              <w:rPr>
                <w:b w:val="0"/>
                <w:i/>
              </w:rPr>
            </w:pPr>
          </w:p>
        </w:tc>
      </w:tr>
      <w:tr w:rsidR="00AB0C6A" w14:paraId="0FE310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76BB4DB" w14:textId="77777777" w:rsidR="00D750DE" w:rsidRDefault="00D750DE" w:rsidP="00D750DE">
            <w:pPr>
              <w:spacing w:before="120" w:after="120"/>
              <w:rPr>
                <w:color w:val="262626" w:themeColor="accent6" w:themeShade="80"/>
              </w:rPr>
            </w:pPr>
          </w:p>
          <w:p w14:paraId="7A063DED" w14:textId="77777777" w:rsidR="00AB0C6A" w:rsidRDefault="00AB0C6A" w:rsidP="00D750DE">
            <w:pPr>
              <w:spacing w:before="120" w:after="120"/>
            </w:pPr>
            <w:r>
              <w:rPr>
                <w:color w:val="262626" w:themeColor="accent6" w:themeShade="80"/>
              </w:rPr>
              <w:t>WP3 TASK 3</w:t>
            </w:r>
            <w:r w:rsidRPr="0078506E">
              <w:rPr>
                <w:color w:val="262626" w:themeColor="accent6" w:themeShade="80"/>
              </w:rPr>
              <w:t xml:space="preserve">.2: </w:t>
            </w:r>
            <w:r w:rsidRPr="000737D3">
              <w:t>Forwar</w:t>
            </w:r>
            <w:r w:rsidR="00D750DE">
              <w:t xml:space="preserve">d modelling of STEREO/HI CMEs (TASK LEAD: </w:t>
            </w:r>
            <w:r w:rsidRPr="000737D3">
              <w:t>UGOE)</w:t>
            </w:r>
          </w:p>
          <w:p w14:paraId="5C829D6A" w14:textId="77777777" w:rsidR="00AB0C6A" w:rsidRDefault="00AB0C6A" w:rsidP="00D750DE">
            <w:pPr>
              <w:spacing w:after="120"/>
              <w:rPr>
                <w:b w:val="0"/>
              </w:rPr>
            </w:pPr>
            <w:r>
              <w:rPr>
                <w:b w:val="0"/>
              </w:rPr>
              <w:t>The HI-COR2 event list established in WP2 contains 109 events. Out of the</w:t>
            </w:r>
            <w:r w:rsidR="00D750DE">
              <w:rPr>
                <w:b w:val="0"/>
              </w:rPr>
              <w:t>se</w:t>
            </w:r>
            <w:r>
              <w:rPr>
                <w:b w:val="0"/>
              </w:rPr>
              <w:t>, 96 have been modelled with the GCS-method. Self-similar expanding modelling of the CMEs was performed with the G</w:t>
            </w:r>
            <w:r w:rsidRPr="000737D3">
              <w:rPr>
                <w:b w:val="0"/>
              </w:rPr>
              <w:t>C</w:t>
            </w:r>
            <w:r>
              <w:rPr>
                <w:b w:val="0"/>
              </w:rPr>
              <w:t xml:space="preserve">S-method </w:t>
            </w:r>
            <w:r w:rsidRPr="000737D3">
              <w:rPr>
                <w:b w:val="0"/>
              </w:rPr>
              <w:t>to determine</w:t>
            </w:r>
            <w:r>
              <w:rPr>
                <w:b w:val="0"/>
              </w:rPr>
              <w:t xml:space="preserve"> directional propagation velocities and source region positions and also to derive estimates of their total masses. The data analysis methods were developed in collaboration with the STEREO/SECCHI PI institution at the Naval Research Laboratory, Washington, DC, </w:t>
            </w:r>
            <w:proofErr w:type="gramStart"/>
            <w:r>
              <w:rPr>
                <w:b w:val="0"/>
              </w:rPr>
              <w:t>USA</w:t>
            </w:r>
            <w:proofErr w:type="gramEnd"/>
            <w:r>
              <w:rPr>
                <w:b w:val="0"/>
              </w:rPr>
              <w:t xml:space="preserve"> (A. </w:t>
            </w:r>
            <w:proofErr w:type="spellStart"/>
            <w:r>
              <w:rPr>
                <w:b w:val="0"/>
              </w:rPr>
              <w:t>Vourlidas</w:t>
            </w:r>
            <w:proofErr w:type="spellEnd"/>
            <w:r>
              <w:rPr>
                <w:b w:val="0"/>
              </w:rPr>
              <w:t xml:space="preserve">, R. Howard, A </w:t>
            </w:r>
            <w:proofErr w:type="spellStart"/>
            <w:r>
              <w:rPr>
                <w:b w:val="0"/>
              </w:rPr>
              <w:t>Thernisien</w:t>
            </w:r>
            <w:proofErr w:type="spellEnd"/>
            <w:r>
              <w:rPr>
                <w:b w:val="0"/>
              </w:rPr>
              <w:t xml:space="preserve">, N. </w:t>
            </w:r>
            <w:proofErr w:type="spellStart"/>
            <w:r>
              <w:rPr>
                <w:b w:val="0"/>
              </w:rPr>
              <w:t>Savani</w:t>
            </w:r>
            <w:proofErr w:type="spellEnd"/>
            <w:r>
              <w:rPr>
                <w:b w:val="0"/>
              </w:rPr>
              <w:t>). The results will be made available through an online database catalogue under development. Results for a sample CME event are shown in Figure 3.4.</w:t>
            </w:r>
          </w:p>
          <w:p w14:paraId="19DDD024" w14:textId="77777777" w:rsidR="00AB0C6A" w:rsidRDefault="00D750DE" w:rsidP="00D750DE">
            <w:pPr>
              <w:jc w:val="center"/>
            </w:pPr>
            <w:r>
              <w:rPr>
                <w:noProof/>
                <w:lang w:val="en-US" w:eastAsia="en-US"/>
              </w:rPr>
              <w:lastRenderedPageBreak/>
              <w:drawing>
                <wp:anchor distT="0" distB="0" distL="114300" distR="114300" simplePos="0" relativeHeight="251659264" behindDoc="0" locked="0" layoutInCell="1" allowOverlap="1" wp14:anchorId="0C22D522" wp14:editId="2F5735AC">
                  <wp:simplePos x="0" y="0"/>
                  <wp:positionH relativeFrom="column">
                    <wp:posOffset>2798445</wp:posOffset>
                  </wp:positionH>
                  <wp:positionV relativeFrom="paragraph">
                    <wp:posOffset>86360</wp:posOffset>
                  </wp:positionV>
                  <wp:extent cx="2338070" cy="2338070"/>
                  <wp:effectExtent l="0" t="0" r="5080" b="5080"/>
                  <wp:wrapTight wrapText="bothSides">
                    <wp:wrapPolygon edited="0">
                      <wp:start x="0" y="0"/>
                      <wp:lineTo x="0" y="21471"/>
                      <wp:lineTo x="21471" y="21471"/>
                      <wp:lineTo x="21471" y="0"/>
                      <wp:lineTo x="0" y="0"/>
                    </wp:wrapPolygon>
                  </wp:wrapTight>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B_02Uhr39.png"/>
                          <pic:cNvPicPr/>
                        </pic:nvPicPr>
                        <pic:blipFill>
                          <a:blip r:embed="rId20">
                            <a:extLst>
                              <a:ext uri="{28A0092B-C50C-407E-A947-70E740481C1C}">
                                <a14:useLocalDpi xmlns:a14="http://schemas.microsoft.com/office/drawing/2010/main" val="0"/>
                              </a:ext>
                            </a:extLst>
                          </a:blip>
                          <a:stretch>
                            <a:fillRect/>
                          </a:stretch>
                        </pic:blipFill>
                        <pic:spPr>
                          <a:xfrm>
                            <a:off x="0" y="0"/>
                            <a:ext cx="2338070" cy="233807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60288" behindDoc="0" locked="0" layoutInCell="1" allowOverlap="1" wp14:anchorId="3FB2C36D" wp14:editId="4800126D">
                  <wp:simplePos x="0" y="0"/>
                  <wp:positionH relativeFrom="column">
                    <wp:posOffset>320040</wp:posOffset>
                  </wp:positionH>
                  <wp:positionV relativeFrom="paragraph">
                    <wp:posOffset>63500</wp:posOffset>
                  </wp:positionV>
                  <wp:extent cx="2346325" cy="2346325"/>
                  <wp:effectExtent l="0" t="0" r="0" b="0"/>
                  <wp:wrapTight wrapText="bothSides">
                    <wp:wrapPolygon edited="0">
                      <wp:start x="0" y="0"/>
                      <wp:lineTo x="0" y="21395"/>
                      <wp:lineTo x="21395" y="21395"/>
                      <wp:lineTo x="21395" y="0"/>
                      <wp:lineTo x="0" y="0"/>
                    </wp:wrapPolygon>
                  </wp:wrapTight>
                  <wp:docPr id="1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9cora.png"/>
                          <pic:cNvPicPr/>
                        </pic:nvPicPr>
                        <pic:blipFill>
                          <a:blip r:embed="rId21">
                            <a:extLst>
                              <a:ext uri="{28A0092B-C50C-407E-A947-70E740481C1C}">
                                <a14:useLocalDpi xmlns:a14="http://schemas.microsoft.com/office/drawing/2010/main" val="0"/>
                              </a:ext>
                            </a:extLst>
                          </a:blip>
                          <a:stretch>
                            <a:fillRect/>
                          </a:stretch>
                        </pic:blipFill>
                        <pic:spPr>
                          <a:xfrm>
                            <a:off x="0" y="0"/>
                            <a:ext cx="2346325" cy="23463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B0C6A">
              <w:br w:type="textWrapping" w:clear="all"/>
            </w:r>
          </w:p>
          <w:p w14:paraId="6D86A661" w14:textId="77777777" w:rsidR="00AB0C6A" w:rsidRDefault="00AB0C6A" w:rsidP="00D750DE">
            <w:pPr>
              <w:jc w:val="center"/>
            </w:pPr>
            <w:r>
              <w:rPr>
                <w:noProof/>
                <w:lang w:val="en-US" w:eastAsia="en-US"/>
              </w:rPr>
              <w:drawing>
                <wp:inline distT="0" distB="0" distL="0" distR="0" wp14:anchorId="45CFB3AB" wp14:editId="4C2C7951">
                  <wp:extent cx="5387340" cy="3998426"/>
                  <wp:effectExtent l="0" t="0" r="3810" b="254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22">
                            <a:extLst>
                              <a:ext uri="{28A0092B-C50C-407E-A947-70E740481C1C}">
                                <a14:useLocalDpi xmlns:a14="http://schemas.microsoft.com/office/drawing/2010/main" val="0"/>
                              </a:ext>
                            </a:extLst>
                          </a:blip>
                          <a:stretch>
                            <a:fillRect/>
                          </a:stretch>
                        </pic:blipFill>
                        <pic:spPr>
                          <a:xfrm>
                            <a:off x="0" y="0"/>
                            <a:ext cx="5389753" cy="4000217"/>
                          </a:xfrm>
                          <a:prstGeom prst="rect">
                            <a:avLst/>
                          </a:prstGeom>
                        </pic:spPr>
                      </pic:pic>
                    </a:graphicData>
                  </a:graphic>
                </wp:inline>
              </w:drawing>
            </w:r>
          </w:p>
          <w:p w14:paraId="61A9C502" w14:textId="77777777" w:rsidR="00AB0C6A" w:rsidRDefault="00AB0C6A" w:rsidP="00D750DE">
            <w:pPr>
              <w:jc w:val="center"/>
            </w:pPr>
          </w:p>
          <w:p w14:paraId="48F7BB9D" w14:textId="77777777" w:rsidR="00AB0C6A" w:rsidRPr="001C6FB1" w:rsidRDefault="00AB0C6A" w:rsidP="00D750DE">
            <w:pPr>
              <w:jc w:val="center"/>
              <w:rPr>
                <w:b w:val="0"/>
              </w:rPr>
            </w:pPr>
            <w:r w:rsidRPr="001C6FB1">
              <w:rPr>
                <w:b w:val="0"/>
              </w:rPr>
              <w:t>Fig. 3.4 Sample mass and velocity determination for a CME obse</w:t>
            </w:r>
            <w:r w:rsidR="00D750DE">
              <w:rPr>
                <w:b w:val="0"/>
              </w:rPr>
              <w:t>rved on 19 April 2010. Forward Modelling fits are shown superimposed on the STEREO-A and B</w:t>
            </w:r>
            <w:r w:rsidR="003F261D">
              <w:rPr>
                <w:b w:val="0"/>
              </w:rPr>
              <w:t xml:space="preserve"> COR images (top).</w:t>
            </w:r>
            <w:r w:rsidR="00D750DE">
              <w:rPr>
                <w:b w:val="0"/>
              </w:rPr>
              <w:t xml:space="preserve"> </w:t>
            </w:r>
          </w:p>
          <w:p w14:paraId="62E5405D" w14:textId="77777777" w:rsidR="00AB0C6A" w:rsidRPr="00530B10" w:rsidRDefault="00AB0C6A" w:rsidP="00D750DE">
            <w:pPr>
              <w:spacing w:after="120"/>
              <w:ind w:left="45"/>
              <w:jc w:val="center"/>
              <w:rPr>
                <w:b w:val="0"/>
              </w:rPr>
            </w:pPr>
          </w:p>
        </w:tc>
      </w:tr>
      <w:tr w:rsidR="00AB0C6A" w14:paraId="3A682C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5090462" w14:textId="77777777" w:rsidR="00AB0C6A" w:rsidRDefault="00AB0C6A" w:rsidP="003F261D">
            <w:pPr>
              <w:spacing w:before="120" w:line="100" w:lineRule="atLeast"/>
            </w:pPr>
            <w:r>
              <w:rPr>
                <w:color w:val="262626" w:themeColor="accent6" w:themeShade="80"/>
              </w:rPr>
              <w:lastRenderedPageBreak/>
              <w:t>WP3 TASK 3</w:t>
            </w:r>
            <w:r w:rsidRPr="0078506E">
              <w:rPr>
                <w:color w:val="262626" w:themeColor="accent6" w:themeShade="80"/>
              </w:rPr>
              <w:t xml:space="preserve">.3: </w:t>
            </w:r>
            <w:r w:rsidRPr="000737D3">
              <w:t>Inverse modelling of STEREO/HI CMEs (T</w:t>
            </w:r>
            <w:r w:rsidR="003F261D">
              <w:t>ASK LEAD</w:t>
            </w:r>
            <w:r w:rsidRPr="000737D3">
              <w:t>: UGOE</w:t>
            </w:r>
            <w:r w:rsidR="003F261D">
              <w:t>)</w:t>
            </w:r>
            <w:r>
              <w:rPr>
                <w:color w:val="000000"/>
              </w:rPr>
              <w:t xml:space="preserve"> </w:t>
            </w:r>
          </w:p>
          <w:p w14:paraId="15F9F101" w14:textId="77777777" w:rsidR="00AB0C6A" w:rsidRDefault="00AB0C6A" w:rsidP="00147FC7">
            <w:pPr>
              <w:spacing w:before="120" w:after="120"/>
              <w:rPr>
                <w:rFonts w:eastAsia="Times New Roman" w:cs="Times New Roman"/>
                <w:b w:val="0"/>
                <w:color w:val="000000"/>
                <w:lang w:val="de-DE"/>
              </w:rPr>
            </w:pPr>
            <w:r w:rsidRPr="00C9114E">
              <w:rPr>
                <w:b w:val="0"/>
              </w:rPr>
              <w:t>UGOE has established an</w:t>
            </w:r>
            <w:r w:rsidR="003F261D">
              <w:rPr>
                <w:b w:val="0"/>
              </w:rPr>
              <w:t xml:space="preserve"> “Inverse</w:t>
            </w:r>
            <w:r w:rsidRPr="00C9114E">
              <w:rPr>
                <w:b w:val="0"/>
              </w:rPr>
              <w:t xml:space="preserve"> Modelling List“ (Figure 3.5)</w:t>
            </w:r>
            <w:r w:rsidR="003F261D">
              <w:rPr>
                <w:b w:val="0"/>
              </w:rPr>
              <w:t>, based on inspection of STEREO coronagraph and EUV data,</w:t>
            </w:r>
            <w:r w:rsidRPr="00C9114E">
              <w:rPr>
                <w:b w:val="0"/>
              </w:rPr>
              <w:t xml:space="preserve"> which has been used by TCD to provide a</w:t>
            </w:r>
            <w:r w:rsidR="003F261D">
              <w:rPr>
                <w:b w:val="0"/>
              </w:rPr>
              <w:t xml:space="preserve"> “Low</w:t>
            </w:r>
            <w:r w:rsidRPr="00C9114E">
              <w:rPr>
                <w:b w:val="0"/>
              </w:rPr>
              <w:t xml:space="preserve"> Coronal Event Catalogue“ available online at http://grian.phy.tcd.ie/helcats/ (Figure 3.6)</w:t>
            </w:r>
            <w:r w:rsidR="003F261D">
              <w:rPr>
                <w:b w:val="0"/>
              </w:rPr>
              <w:t>, aimed at establishing structure and activity in the solar atmosphere associated with the CMEs listed</w:t>
            </w:r>
            <w:r w:rsidRPr="00C9114E">
              <w:rPr>
                <w:b w:val="0"/>
              </w:rPr>
              <w:t xml:space="preserve">. It contains information on CME source region magnetic field configurations and various activity parameters, such as EUV wave properties and </w:t>
            </w:r>
            <w:proofErr w:type="spellStart"/>
            <w:r w:rsidRPr="00C9114E">
              <w:rPr>
                <w:b w:val="0"/>
              </w:rPr>
              <w:t>Alvén</w:t>
            </w:r>
            <w:proofErr w:type="spellEnd"/>
            <w:r w:rsidRPr="00C9114E">
              <w:rPr>
                <w:b w:val="0"/>
              </w:rPr>
              <w:t xml:space="preserve"> speeds.</w:t>
            </w:r>
            <w:r>
              <w:rPr>
                <w:rFonts w:eastAsia="Times New Roman" w:cs="Times New Roman"/>
                <w:b w:val="0"/>
                <w:color w:val="000000"/>
                <w:lang w:val="de-DE"/>
              </w:rPr>
              <w:t xml:space="preserve"> </w:t>
            </w:r>
          </w:p>
          <w:p w14:paraId="309F7F31" w14:textId="77777777" w:rsidR="00AB0C6A" w:rsidRDefault="00AB0C6A" w:rsidP="00147FC7">
            <w:pPr>
              <w:jc w:val="center"/>
              <w:rPr>
                <w:b w:val="0"/>
                <w:i/>
              </w:rPr>
            </w:pPr>
            <w:r>
              <w:rPr>
                <w:noProof/>
                <w:lang w:val="en-US" w:eastAsia="en-US"/>
              </w:rPr>
              <w:lastRenderedPageBreak/>
              <w:drawing>
                <wp:inline distT="0" distB="0" distL="0" distR="0" wp14:anchorId="6136FC3B" wp14:editId="15773B2D">
                  <wp:extent cx="5577840" cy="3785555"/>
                  <wp:effectExtent l="0" t="0" r="3810" b="571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3" cstate="print">
                            <a:extLst>
                              <a:ext uri="{28A0092B-C50C-407E-A947-70E740481C1C}">
                                <a14:useLocalDpi xmlns:a14="http://schemas.microsoft.com/office/drawing/2010/main" val="0"/>
                              </a:ext>
                            </a:extLst>
                          </a:blip>
                          <a:srcRect t="9422"/>
                          <a:stretch/>
                        </pic:blipFill>
                        <pic:spPr bwMode="auto">
                          <a:xfrm>
                            <a:off x="0" y="0"/>
                            <a:ext cx="5580360" cy="3787265"/>
                          </a:xfrm>
                          <a:prstGeom prst="rect">
                            <a:avLst/>
                          </a:prstGeom>
                          <a:ln>
                            <a:noFill/>
                          </a:ln>
                          <a:extLst>
                            <a:ext uri="{53640926-AAD7-44d8-BBD7-CCE9431645EC}">
                              <a14:shadowObscured xmlns:a14="http://schemas.microsoft.com/office/drawing/2010/main"/>
                            </a:ext>
                          </a:extLst>
                        </pic:spPr>
                      </pic:pic>
                    </a:graphicData>
                  </a:graphic>
                </wp:inline>
              </w:drawing>
            </w:r>
          </w:p>
          <w:p w14:paraId="71DF4DBE" w14:textId="77777777" w:rsidR="00AB0C6A" w:rsidRDefault="00AB0C6A" w:rsidP="00147FC7">
            <w:pPr>
              <w:jc w:val="center"/>
              <w:rPr>
                <w:b w:val="0"/>
                <w:i/>
              </w:rPr>
            </w:pPr>
            <w:r w:rsidRPr="001C6FB1">
              <w:rPr>
                <w:b w:val="0"/>
                <w:i/>
              </w:rPr>
              <w:t>Fig. 3.5 Prototype “Inverse Modelling List”.</w:t>
            </w:r>
          </w:p>
          <w:p w14:paraId="1EB67526" w14:textId="77777777" w:rsidR="00AB0C6A" w:rsidRDefault="00AB0C6A" w:rsidP="00147FC7">
            <w:pPr>
              <w:jc w:val="center"/>
              <w:rPr>
                <w:b w:val="0"/>
                <w:i/>
              </w:rPr>
            </w:pPr>
          </w:p>
          <w:p w14:paraId="58B907D9" w14:textId="77777777" w:rsidR="00AB0C6A" w:rsidRDefault="00AB0C6A" w:rsidP="00147FC7">
            <w:pPr>
              <w:jc w:val="center"/>
              <w:rPr>
                <w:b w:val="0"/>
                <w:i/>
              </w:rPr>
            </w:pPr>
            <w:r>
              <w:rPr>
                <w:noProof/>
                <w:lang w:val="en-US" w:eastAsia="en-US"/>
              </w:rPr>
              <w:drawing>
                <wp:inline distT="0" distB="0" distL="0" distR="0" wp14:anchorId="1A25FBBA" wp14:editId="3E36C1E6">
                  <wp:extent cx="5547360" cy="3961565"/>
                  <wp:effectExtent l="0" t="0" r="0" b="1270"/>
                  <wp:docPr id="1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5-04-30 um 16.23.37.png"/>
                          <pic:cNvPicPr/>
                        </pic:nvPicPr>
                        <pic:blipFill rotWithShape="1">
                          <a:blip r:embed="rId24">
                            <a:extLst>
                              <a:ext uri="{28A0092B-C50C-407E-A947-70E740481C1C}">
                                <a14:useLocalDpi xmlns:a14="http://schemas.microsoft.com/office/drawing/2010/main" val="0"/>
                              </a:ext>
                            </a:extLst>
                          </a:blip>
                          <a:srcRect b="10797"/>
                          <a:stretch/>
                        </pic:blipFill>
                        <pic:spPr bwMode="auto">
                          <a:xfrm>
                            <a:off x="0" y="0"/>
                            <a:ext cx="5548896" cy="3962662"/>
                          </a:xfrm>
                          <a:prstGeom prst="rect">
                            <a:avLst/>
                          </a:prstGeom>
                          <a:ln>
                            <a:noFill/>
                          </a:ln>
                          <a:extLst>
                            <a:ext uri="{53640926-AAD7-44d8-BBD7-CCE9431645EC}">
                              <a14:shadowObscured xmlns:a14="http://schemas.microsoft.com/office/drawing/2010/main"/>
                            </a:ext>
                          </a:extLst>
                        </pic:spPr>
                      </pic:pic>
                    </a:graphicData>
                  </a:graphic>
                </wp:inline>
              </w:drawing>
            </w:r>
          </w:p>
          <w:p w14:paraId="4D6EEFE4" w14:textId="77777777" w:rsidR="00AB0C6A" w:rsidRDefault="00AB0C6A" w:rsidP="00147FC7">
            <w:pPr>
              <w:jc w:val="center"/>
              <w:rPr>
                <w:b w:val="0"/>
                <w:i/>
              </w:rPr>
            </w:pPr>
          </w:p>
          <w:p w14:paraId="33F5D26C" w14:textId="77777777" w:rsidR="00AB0C6A" w:rsidRDefault="00AB0C6A" w:rsidP="003F261D">
            <w:pPr>
              <w:jc w:val="center"/>
              <w:rPr>
                <w:b w:val="0"/>
                <w:i/>
              </w:rPr>
            </w:pPr>
            <w:r w:rsidRPr="001D6637">
              <w:rPr>
                <w:b w:val="0"/>
                <w:i/>
              </w:rPr>
              <w:t>Fig. 3.6 Prototype</w:t>
            </w:r>
            <w:r w:rsidR="003F261D">
              <w:rPr>
                <w:b w:val="0"/>
                <w:i/>
              </w:rPr>
              <w:t xml:space="preserve"> “Low Coronal Event Catalogue”.</w:t>
            </w:r>
          </w:p>
          <w:p w14:paraId="789655D8" w14:textId="77777777" w:rsidR="00AB0C6A" w:rsidRPr="001D6637" w:rsidRDefault="00AB0C6A" w:rsidP="00147FC7">
            <w:pPr>
              <w:jc w:val="center"/>
              <w:rPr>
                <w:b w:val="0"/>
                <w:i/>
              </w:rPr>
            </w:pPr>
          </w:p>
        </w:tc>
      </w:tr>
      <w:tr w:rsidR="00AB0C6A" w14:paraId="25E050C1"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98B1BD2" w14:textId="77777777" w:rsidR="00AB0C6A" w:rsidRPr="000737D3" w:rsidRDefault="00AB0C6A" w:rsidP="00147FC7">
            <w:pPr>
              <w:spacing w:before="120" w:after="120"/>
            </w:pPr>
            <w:r>
              <w:rPr>
                <w:color w:val="262626" w:themeColor="accent6" w:themeShade="80"/>
              </w:rPr>
              <w:lastRenderedPageBreak/>
              <w:t>WP3 TASK 3</w:t>
            </w:r>
            <w:r w:rsidRPr="0078506E">
              <w:rPr>
                <w:color w:val="262626" w:themeColor="accent6" w:themeShade="80"/>
              </w:rPr>
              <w:t xml:space="preserve">.4: </w:t>
            </w:r>
            <w:r w:rsidRPr="000737D3">
              <w:t>Comparison of modelling results (T</w:t>
            </w:r>
            <w:r w:rsidR="003F261D">
              <w:t>ASK LEAD:</w:t>
            </w:r>
            <w:r w:rsidR="00DC0A7C">
              <w:t xml:space="preserve"> UGOE</w:t>
            </w:r>
            <w:r w:rsidRPr="000737D3">
              <w:t>)</w:t>
            </w:r>
          </w:p>
          <w:p w14:paraId="78B72A57" w14:textId="77777777" w:rsidR="00DC0A7C" w:rsidRPr="00AF7C02" w:rsidRDefault="00AB0C6A" w:rsidP="00DC0A7C">
            <w:pPr>
              <w:spacing w:after="120"/>
              <w:ind w:left="45"/>
              <w:rPr>
                <w:b w:val="0"/>
              </w:rPr>
            </w:pPr>
            <w:r>
              <w:rPr>
                <w:b w:val="0"/>
              </w:rPr>
              <w:t>The results of the COR</w:t>
            </w:r>
            <w:r w:rsidRPr="00AF7C02">
              <w:rPr>
                <w:b w:val="0"/>
              </w:rPr>
              <w:t xml:space="preserve">2 </w:t>
            </w:r>
            <w:r>
              <w:rPr>
                <w:b w:val="0"/>
              </w:rPr>
              <w:t xml:space="preserve">CME speed determinations derived under WP3 task 3.2 are </w:t>
            </w:r>
            <w:r w:rsidR="003F261D">
              <w:rPr>
                <w:b w:val="0"/>
              </w:rPr>
              <w:t xml:space="preserve">being </w:t>
            </w:r>
            <w:r>
              <w:rPr>
                <w:b w:val="0"/>
              </w:rPr>
              <w:t>compared with the speeds derived with the HI</w:t>
            </w:r>
            <w:r w:rsidRPr="00AF7C02">
              <w:rPr>
                <w:b w:val="0"/>
              </w:rPr>
              <w:t xml:space="preserve"> </w:t>
            </w:r>
            <w:r>
              <w:rPr>
                <w:b w:val="0"/>
              </w:rPr>
              <w:t xml:space="preserve">results derived from geometrical modelling under WP3 task 3.1. Furthermore the determined COR2 CME </w:t>
            </w:r>
            <w:r w:rsidRPr="00AF7C02">
              <w:rPr>
                <w:b w:val="0"/>
              </w:rPr>
              <w:t>source</w:t>
            </w:r>
            <w:r>
              <w:rPr>
                <w:b w:val="0"/>
              </w:rPr>
              <w:t xml:space="preserve"> </w:t>
            </w:r>
            <w:r w:rsidRPr="00AF7C02">
              <w:rPr>
                <w:b w:val="0"/>
              </w:rPr>
              <w:t xml:space="preserve">region </w:t>
            </w:r>
            <w:r>
              <w:rPr>
                <w:b w:val="0"/>
              </w:rPr>
              <w:t xml:space="preserve">positions </w:t>
            </w:r>
            <w:r w:rsidR="003F261D">
              <w:rPr>
                <w:b w:val="0"/>
              </w:rPr>
              <w:t xml:space="preserve">will be </w:t>
            </w:r>
            <w:r>
              <w:rPr>
                <w:b w:val="0"/>
              </w:rPr>
              <w:t xml:space="preserve">compared with the positions derived from </w:t>
            </w:r>
            <w:r w:rsidRPr="00AF7C02">
              <w:rPr>
                <w:b w:val="0"/>
              </w:rPr>
              <w:t>HI</w:t>
            </w:r>
            <w:r>
              <w:rPr>
                <w:b w:val="0"/>
              </w:rPr>
              <w:t xml:space="preserve"> modelling</w:t>
            </w:r>
            <w:r w:rsidRPr="00AF7C02">
              <w:rPr>
                <w:b w:val="0"/>
              </w:rPr>
              <w:t>.</w:t>
            </w:r>
            <w:r w:rsidR="003F261D">
              <w:rPr>
                <w:b w:val="0"/>
              </w:rPr>
              <w:t xml:space="preserve"> This is on-going work that will mature as the cataloguing and kinematic fit activities progress.</w:t>
            </w:r>
            <w:r>
              <w:rPr>
                <w:b w:val="0"/>
              </w:rPr>
              <w:t xml:space="preserve"> </w:t>
            </w:r>
          </w:p>
        </w:tc>
      </w:tr>
      <w:tr w:rsidR="00AB0C6A" w14:paraId="4D16524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986CD6A" w14:textId="77777777" w:rsidR="00DC0A7C" w:rsidRDefault="00AB0C6A" w:rsidP="00642150">
            <w:pPr>
              <w:rPr>
                <w:color w:val="262626" w:themeColor="accent6" w:themeShade="80"/>
              </w:rPr>
            </w:pPr>
            <w:r>
              <w:rPr>
                <w:color w:val="262626" w:themeColor="accent6" w:themeShade="80"/>
              </w:rPr>
              <w:t xml:space="preserve">WP3 SUMMARY/NEXT STEPS: </w:t>
            </w:r>
          </w:p>
          <w:p w14:paraId="3383120F" w14:textId="77777777" w:rsidR="00AB0C6A" w:rsidRDefault="00AB0C6A" w:rsidP="00642150">
            <w:pPr>
              <w:rPr>
                <w:b w:val="0"/>
              </w:rPr>
            </w:pPr>
            <w:r w:rsidRPr="000737D3">
              <w:rPr>
                <w:b w:val="0"/>
              </w:rPr>
              <w:t>I</w:t>
            </w:r>
            <w:r>
              <w:rPr>
                <w:b w:val="0"/>
              </w:rPr>
              <w:t xml:space="preserve">n the next steps we will establish access to the online COR2 database providing speed and mass results to which further </w:t>
            </w:r>
            <w:r w:rsidRPr="000737D3">
              <w:rPr>
                <w:b w:val="0"/>
              </w:rPr>
              <w:t>process</w:t>
            </w:r>
            <w:r>
              <w:rPr>
                <w:b w:val="0"/>
              </w:rPr>
              <w:t>ed</w:t>
            </w:r>
            <w:r w:rsidRPr="000737D3">
              <w:rPr>
                <w:b w:val="0"/>
              </w:rPr>
              <w:t xml:space="preserve"> additional events</w:t>
            </w:r>
            <w:r>
              <w:rPr>
                <w:b w:val="0"/>
              </w:rPr>
              <w:t xml:space="preserve"> from WP 2.3 will be added.</w:t>
            </w:r>
            <w:r w:rsidRPr="000737D3">
              <w:rPr>
                <w:b w:val="0"/>
              </w:rPr>
              <w:t xml:space="preserve"> </w:t>
            </w:r>
            <w:r>
              <w:rPr>
                <w:b w:val="0"/>
              </w:rPr>
              <w:t>The results from the COR2-HI comparisons will be analysed statistically. TCD will a</w:t>
            </w:r>
            <w:r w:rsidRPr="001D3B0E">
              <w:rPr>
                <w:b w:val="0"/>
              </w:rPr>
              <w:t>nalys</w:t>
            </w:r>
            <w:r>
              <w:rPr>
                <w:b w:val="0"/>
              </w:rPr>
              <w:t>e</w:t>
            </w:r>
            <w:r w:rsidRPr="001D3B0E">
              <w:rPr>
                <w:b w:val="0"/>
              </w:rPr>
              <w:t xml:space="preserve"> the </w:t>
            </w:r>
            <w:proofErr w:type="spellStart"/>
            <w:r w:rsidRPr="001D3B0E">
              <w:rPr>
                <w:b w:val="0"/>
              </w:rPr>
              <w:t>photospheric</w:t>
            </w:r>
            <w:proofErr w:type="spellEnd"/>
            <w:r w:rsidRPr="001D3B0E">
              <w:rPr>
                <w:b w:val="0"/>
              </w:rPr>
              <w:t xml:space="preserve"> magnetic field properties of th</w:t>
            </w:r>
            <w:r>
              <w:rPr>
                <w:b w:val="0"/>
              </w:rPr>
              <w:t xml:space="preserve">e identified CME source regions </w:t>
            </w:r>
            <w:r w:rsidRPr="001D3B0E">
              <w:rPr>
                <w:b w:val="0"/>
              </w:rPr>
              <w:t xml:space="preserve">and </w:t>
            </w:r>
            <w:r>
              <w:rPr>
                <w:b w:val="0"/>
              </w:rPr>
              <w:t xml:space="preserve">coronal activity features such as EUV wave </w:t>
            </w:r>
            <w:r w:rsidRPr="001D3B0E">
              <w:rPr>
                <w:b w:val="0"/>
              </w:rPr>
              <w:t>propagation</w:t>
            </w:r>
            <w:r>
              <w:rPr>
                <w:b w:val="0"/>
              </w:rPr>
              <w:t xml:space="preserve"> directions and speeds. </w:t>
            </w:r>
            <w:r w:rsidR="00642150">
              <w:rPr>
                <w:b w:val="0"/>
              </w:rPr>
              <w:t xml:space="preserve">In terms of deliverables, WP3 has three major deliverables that will be completed at the end of the project (month 36), namely (deliverable D3.2) completing the incorporation of the forward modelling results into the catalogues (although this is an on-going activity), (D3.3) reporting on the model results and (D3.4) reporting on the prototype inverse model activities. However, a major deliverable is D3.1, which is provision of the time-elongation maps </w:t>
            </w:r>
            <w:proofErr w:type="gramStart"/>
            <w:r w:rsidR="00642150">
              <w:rPr>
                <w:b w:val="0"/>
              </w:rPr>
              <w:t>and  incorporating</w:t>
            </w:r>
            <w:proofErr w:type="gramEnd"/>
            <w:r w:rsidR="00642150">
              <w:rPr>
                <w:b w:val="0"/>
              </w:rPr>
              <w:t xml:space="preserve"> the fits for the geometrical modelling into the HI CME catalogue (from WP2). This is due month on 12 but would also be updated as events are detected with the on-going STEREO mission. </w:t>
            </w:r>
          </w:p>
          <w:p w14:paraId="465885EB" w14:textId="77777777" w:rsidR="00DC0A7C" w:rsidRPr="0078506E" w:rsidRDefault="00DC0A7C" w:rsidP="00642150">
            <w:pPr>
              <w:rPr>
                <w:color w:val="262626" w:themeColor="accent6" w:themeShade="80"/>
              </w:rPr>
            </w:pPr>
          </w:p>
        </w:tc>
      </w:tr>
    </w:tbl>
    <w:p w14:paraId="6C5E3ED5" w14:textId="77777777" w:rsidR="00AB0C6A" w:rsidRDefault="00AB0C6A" w:rsidP="00AB0C6A">
      <w:pPr>
        <w:pStyle w:val="NormalWeb"/>
        <w:tabs>
          <w:tab w:val="left" w:pos="620"/>
          <w:tab w:val="left" w:pos="1440"/>
        </w:tabs>
        <w:spacing w:before="0" w:beforeAutospacing="0" w:after="0" w:afterAutospacing="0" w:line="312" w:lineRule="auto"/>
        <w:ind w:left="58" w:right="58"/>
      </w:pPr>
    </w:p>
    <w:p w14:paraId="769D6C8F" w14:textId="77777777" w:rsidR="00AB0C6A" w:rsidRDefault="00AB0C6A" w:rsidP="00AB0C6A">
      <w:pPr>
        <w:pStyle w:val="NormalWeb"/>
        <w:tabs>
          <w:tab w:val="left" w:pos="620"/>
          <w:tab w:val="left" w:pos="1440"/>
        </w:tabs>
        <w:spacing w:before="0" w:beforeAutospacing="0" w:after="0" w:afterAutospacing="0" w:line="312" w:lineRule="auto"/>
        <w:ind w:left="58" w:right="58"/>
        <w:rPr>
          <w:rFonts w:asciiTheme="minorHAnsi" w:hAnsiTheme="minorHAnsi"/>
          <w:sz w:val="22"/>
          <w:szCs w:val="22"/>
        </w:rPr>
      </w:pPr>
    </w:p>
    <w:p w14:paraId="105A9B78" w14:textId="77777777" w:rsidR="00AB0C6A" w:rsidRDefault="00AB0C6A" w:rsidP="00AB0C6A">
      <w:pPr>
        <w:rPr>
          <w:rFonts w:cs="Times New Roman"/>
        </w:rPr>
      </w:pPr>
      <w:r>
        <w:br w:type="page"/>
      </w:r>
    </w:p>
    <w:tbl>
      <w:tblPr>
        <w:tblStyle w:val="LightShading-Accent6"/>
        <w:tblW w:w="0" w:type="auto"/>
        <w:tblLook w:val="04A0" w:firstRow="1" w:lastRow="0" w:firstColumn="1" w:lastColumn="0" w:noHBand="0" w:noVBand="1"/>
      </w:tblPr>
      <w:tblGrid>
        <w:gridCol w:w="9242"/>
      </w:tblGrid>
      <w:tr w:rsidR="00AB0C6A" w14:paraId="76DF08A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0B0542" w14:textId="77777777" w:rsidR="00AB0C6A" w:rsidRDefault="00AB0C6A" w:rsidP="00147FC7">
            <w:pPr>
              <w:spacing w:before="120" w:after="120"/>
              <w:jc w:val="center"/>
              <w:rPr>
                <w:sz w:val="28"/>
                <w:szCs w:val="28"/>
              </w:rPr>
            </w:pPr>
            <w:r w:rsidRPr="009E7E1C">
              <w:rPr>
                <w:color w:val="262626" w:themeColor="accent6" w:themeShade="80"/>
                <w:sz w:val="28"/>
                <w:szCs w:val="28"/>
              </w:rPr>
              <w:lastRenderedPageBreak/>
              <w:t xml:space="preserve">WORK PACKAGE </w:t>
            </w:r>
            <w:r>
              <w:rPr>
                <w:color w:val="262626" w:themeColor="accent6" w:themeShade="80"/>
                <w:sz w:val="28"/>
                <w:szCs w:val="28"/>
              </w:rPr>
              <w:t>4 (WP4)</w:t>
            </w:r>
            <w:r w:rsidRPr="009E7E1C">
              <w:rPr>
                <w:color w:val="262626" w:themeColor="accent6" w:themeShade="80"/>
                <w:sz w:val="28"/>
                <w:szCs w:val="28"/>
              </w:rPr>
              <w:t>:</w:t>
            </w:r>
          </w:p>
          <w:p w14:paraId="64D5BDCB" w14:textId="77777777" w:rsidR="00AB0C6A" w:rsidRPr="009E7E1C" w:rsidRDefault="00AB0C6A" w:rsidP="00147FC7">
            <w:pPr>
              <w:spacing w:before="120" w:after="120"/>
              <w:jc w:val="center"/>
              <w:rPr>
                <w:sz w:val="28"/>
                <w:szCs w:val="28"/>
              </w:rPr>
            </w:pPr>
            <w:r w:rsidRPr="00522246">
              <w:rPr>
                <w:color w:val="262626" w:themeColor="accent6" w:themeShade="80"/>
                <w:sz w:val="28"/>
                <w:szCs w:val="28"/>
                <w:lang w:val="de-DE"/>
              </w:rPr>
              <w:t>Verifying the kinematic properties of STEREO/HI CMEs against in-situ CME observations and</w:t>
            </w:r>
            <w:r>
              <w:rPr>
                <w:color w:val="262626" w:themeColor="accent6" w:themeShade="80"/>
                <w:sz w:val="28"/>
                <w:szCs w:val="28"/>
                <w:lang w:val="de-DE"/>
              </w:rPr>
              <w:t xml:space="preserve"> </w:t>
            </w:r>
            <w:r w:rsidRPr="00522246">
              <w:rPr>
                <w:color w:val="262626" w:themeColor="accent6" w:themeShade="80"/>
                <w:sz w:val="28"/>
                <w:szCs w:val="28"/>
                <w:lang w:val="de-DE"/>
              </w:rPr>
              <w:t>coronal sources</w:t>
            </w:r>
          </w:p>
        </w:tc>
      </w:tr>
      <w:tr w:rsidR="00AB0C6A" w14:paraId="18A490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5C1528" w14:textId="77777777" w:rsidR="00AB0C6A" w:rsidRPr="005B6F3C" w:rsidRDefault="00AB0C6A" w:rsidP="00147FC7">
            <w:pPr>
              <w:spacing w:before="120" w:after="120"/>
              <w:rPr>
                <w:color w:val="262626" w:themeColor="accent6" w:themeShade="80"/>
              </w:rPr>
            </w:pPr>
            <w:r>
              <w:rPr>
                <w:color w:val="262626" w:themeColor="accent6" w:themeShade="80"/>
              </w:rPr>
              <w:t xml:space="preserve">WP4 ACTIVITY TYPE: </w:t>
            </w:r>
            <w:r w:rsidRPr="009E7E1C">
              <w:t>RTD</w:t>
            </w:r>
          </w:p>
        </w:tc>
      </w:tr>
      <w:tr w:rsidR="00AB0C6A" w14:paraId="6B45095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51DAD5" w14:textId="77777777" w:rsidR="00AB0C6A" w:rsidRPr="005B6F3C" w:rsidRDefault="00AB0C6A" w:rsidP="00147FC7">
            <w:pPr>
              <w:spacing w:before="120" w:after="120"/>
              <w:rPr>
                <w:color w:val="262626" w:themeColor="accent6" w:themeShade="80"/>
              </w:rPr>
            </w:pPr>
            <w:r>
              <w:rPr>
                <w:color w:val="262626" w:themeColor="accent6" w:themeShade="80"/>
              </w:rPr>
              <w:t xml:space="preserve">WP4 DURATION: </w:t>
            </w:r>
            <w:r w:rsidRPr="00C2169C">
              <w:t>M</w:t>
            </w:r>
            <w:r>
              <w:t>ONTHS 10</w:t>
            </w:r>
            <w:r w:rsidRPr="00C2169C">
              <w:t xml:space="preserve"> –</w:t>
            </w:r>
            <w:r>
              <w:t xml:space="preserve"> </w:t>
            </w:r>
            <w:r w:rsidRPr="00C2169C">
              <w:t>36</w:t>
            </w:r>
          </w:p>
        </w:tc>
      </w:tr>
      <w:tr w:rsidR="00AB0C6A" w14:paraId="42D9F95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8491CB" w14:textId="77777777"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UNIGRAZ (2)</w:t>
            </w:r>
          </w:p>
        </w:tc>
      </w:tr>
      <w:tr w:rsidR="00AB0C6A" w14:paraId="6BB7FCCE"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F3EEA86" w14:textId="77777777" w:rsidR="00AB0C6A" w:rsidRDefault="00AB0C6A" w:rsidP="00147FC7">
            <w:pPr>
              <w:spacing w:before="120" w:after="120"/>
              <w:rPr>
                <w:color w:val="262626" w:themeColor="accent6" w:themeShade="80"/>
              </w:rPr>
            </w:pPr>
            <w:r>
              <w:rPr>
                <w:color w:val="262626" w:themeColor="accent6" w:themeShade="80"/>
              </w:rPr>
              <w:t xml:space="preserve">WP4 LEADER: </w:t>
            </w:r>
            <w:r>
              <w:t xml:space="preserve">Dr Christian </w:t>
            </w:r>
            <w:proofErr w:type="spellStart"/>
            <w:r>
              <w:t>Möstl</w:t>
            </w:r>
            <w:proofErr w:type="spellEnd"/>
          </w:p>
        </w:tc>
      </w:tr>
      <w:tr w:rsidR="00AB0C6A" w14:paraId="67296C8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6A5AC8" w14:textId="77777777" w:rsidR="00AB0C6A" w:rsidRPr="005B6F3C" w:rsidRDefault="00AB0C6A" w:rsidP="00147FC7">
            <w:pPr>
              <w:spacing w:before="120" w:after="120"/>
            </w:pPr>
            <w:r>
              <w:rPr>
                <w:color w:val="262626" w:themeColor="accent6" w:themeShade="80"/>
              </w:rPr>
              <w:t xml:space="preserve">WP4 </w:t>
            </w:r>
            <w:r w:rsidRPr="005B6F3C">
              <w:rPr>
                <w:color w:val="262626" w:themeColor="accent6" w:themeShade="80"/>
              </w:rPr>
              <w:t>CO</w:t>
            </w:r>
            <w:r>
              <w:rPr>
                <w:color w:val="262626" w:themeColor="accent6" w:themeShade="80"/>
              </w:rPr>
              <w:t>NTRI</w:t>
            </w:r>
            <w:r w:rsidRPr="005B6F3C">
              <w:rPr>
                <w:color w:val="262626" w:themeColor="accent6" w:themeShade="80"/>
              </w:rPr>
              <w:t xml:space="preserve">BUTORS: </w:t>
            </w:r>
            <w:r w:rsidRPr="003F4A76">
              <w:t>UNIGRAZ</w:t>
            </w:r>
            <w:r>
              <w:t xml:space="preserve"> (2)</w:t>
            </w:r>
            <w:r w:rsidRPr="003F4A76">
              <w:t>, UPS</w:t>
            </w:r>
            <w:r>
              <w:t xml:space="preserve"> (3)</w:t>
            </w:r>
            <w:r w:rsidRPr="003F4A76">
              <w:t>, UGOE</w:t>
            </w:r>
            <w:r>
              <w:t xml:space="preserve"> (4)</w:t>
            </w:r>
            <w:r w:rsidRPr="003F4A76">
              <w:t xml:space="preserve">, </w:t>
            </w:r>
            <w:r>
              <w:t xml:space="preserve">ROB (5), </w:t>
            </w:r>
            <w:r w:rsidRPr="003F4A76">
              <w:t>IMPERIAL</w:t>
            </w:r>
            <w:r>
              <w:t xml:space="preserve"> (6), </w:t>
            </w:r>
            <w:r w:rsidRPr="003F4A76">
              <w:t>UH</w:t>
            </w:r>
            <w:r>
              <w:t xml:space="preserve"> (7)</w:t>
            </w:r>
          </w:p>
        </w:tc>
      </w:tr>
      <w:tr w:rsidR="00AB0C6A" w:rsidRPr="004B746F" w14:paraId="79FBFA9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B34F732" w14:textId="77777777" w:rsidR="00AB0C6A" w:rsidRPr="004B746F" w:rsidRDefault="00AB0C6A" w:rsidP="00134DB2">
            <w:pPr>
              <w:spacing w:before="120" w:after="120"/>
              <w:rPr>
                <w:lang w:val="en-US"/>
              </w:rPr>
            </w:pPr>
            <w:r w:rsidRPr="004B746F">
              <w:rPr>
                <w:color w:val="262626" w:themeColor="accent6" w:themeShade="80"/>
                <w:lang w:val="en-US"/>
              </w:rPr>
              <w:t xml:space="preserve">WP4 OVERVIEW: </w:t>
            </w:r>
            <w:r w:rsidRPr="004B746F">
              <w:rPr>
                <w:b w:val="0"/>
                <w:lang w:val="en-US"/>
              </w:rPr>
              <w:t xml:space="preserve">The primary goal of WP4 is to provide researchers with a catalogue </w:t>
            </w:r>
            <w:r>
              <w:rPr>
                <w:b w:val="0"/>
                <w:lang w:val="en-US"/>
              </w:rPr>
              <w:t>which links</w:t>
            </w:r>
            <w:r w:rsidRPr="004B746F">
              <w:rPr>
                <w:b w:val="0"/>
                <w:lang w:val="en-US"/>
              </w:rPr>
              <w:t xml:space="preserve"> CME signatures </w:t>
            </w:r>
            <w:r>
              <w:rPr>
                <w:b w:val="0"/>
                <w:lang w:val="en-US"/>
              </w:rPr>
              <w:t xml:space="preserve">observed </w:t>
            </w:r>
            <w:r w:rsidRPr="004B746F">
              <w:rPr>
                <w:b w:val="0"/>
                <w:lang w:val="en-US"/>
              </w:rPr>
              <w:t xml:space="preserve">in the low corona, coronagraphs, </w:t>
            </w:r>
            <w:r>
              <w:rPr>
                <w:b w:val="0"/>
                <w:lang w:val="en-US"/>
              </w:rPr>
              <w:t xml:space="preserve">and </w:t>
            </w:r>
            <w:r w:rsidRPr="004B746F">
              <w:rPr>
                <w:b w:val="0"/>
                <w:lang w:val="en-US"/>
              </w:rPr>
              <w:t xml:space="preserve">heliospheric images </w:t>
            </w:r>
            <w:r>
              <w:rPr>
                <w:b w:val="0"/>
                <w:lang w:val="en-US"/>
              </w:rPr>
              <w:t>with</w:t>
            </w:r>
            <w:r w:rsidRPr="004B746F">
              <w:rPr>
                <w:b w:val="0"/>
                <w:lang w:val="en-US"/>
              </w:rPr>
              <w:t xml:space="preserve"> the</w:t>
            </w:r>
            <w:r>
              <w:rPr>
                <w:b w:val="0"/>
                <w:lang w:val="en-US"/>
              </w:rPr>
              <w:t>ir</w:t>
            </w:r>
            <w:r w:rsidRPr="004B746F">
              <w:rPr>
                <w:b w:val="0"/>
                <w:lang w:val="en-US"/>
              </w:rPr>
              <w:t xml:space="preserve"> </w:t>
            </w:r>
            <w:r w:rsidRPr="004B746F">
              <w:rPr>
                <w:b w:val="0"/>
                <w:i/>
                <w:lang w:val="en-US"/>
              </w:rPr>
              <w:t>in situ</w:t>
            </w:r>
            <w:r w:rsidRPr="004B746F">
              <w:rPr>
                <w:b w:val="0"/>
                <w:lang w:val="en-US"/>
              </w:rPr>
              <w:t xml:space="preserve"> ICME </w:t>
            </w:r>
            <w:r>
              <w:rPr>
                <w:b w:val="0"/>
                <w:lang w:val="en-US"/>
              </w:rPr>
              <w:t>counterpart</w:t>
            </w:r>
            <w:r w:rsidRPr="004B746F">
              <w:rPr>
                <w:b w:val="0"/>
                <w:lang w:val="en-US"/>
              </w:rPr>
              <w:t xml:space="preserve">. To this end, individual lists of CMEs and their parameters in the low corona (EUV), coronagraphs, heliospheric imaging (HI) and in situ data need to be established first, covering the timeframe April 2007 to December 2015. This work is currently underway. </w:t>
            </w:r>
            <w:r>
              <w:rPr>
                <w:b w:val="0"/>
                <w:lang w:val="de-DE"/>
              </w:rPr>
              <w:t>Windows in time and space for which associations between different phen</w:t>
            </w:r>
            <w:r w:rsidR="00134DB2">
              <w:rPr>
                <w:b w:val="0"/>
                <w:lang w:val="de-DE"/>
              </w:rPr>
              <w:t>omena in different datasets have</w:t>
            </w:r>
            <w:r>
              <w:rPr>
                <w:b w:val="0"/>
                <w:lang w:val="de-DE"/>
              </w:rPr>
              <w:t xml:space="preserve"> been established, such that the lists can be linked.</w:t>
            </w:r>
            <w:r w:rsidRPr="004B746F">
              <w:rPr>
                <w:b w:val="0"/>
                <w:lang w:val="en-US"/>
              </w:rPr>
              <w:t xml:space="preserve"> First guidelines on these windows can be taken from two recent papers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and Tucker-Hood et al. (2015</w:t>
            </w:r>
            <w:r w:rsidR="004C74D1">
              <w:rPr>
                <w:b w:val="0"/>
                <w:lang w:val="en-US"/>
              </w:rPr>
              <w:t xml:space="preserve">, </w:t>
            </w:r>
            <w:r w:rsidR="004C74D1">
              <w:rPr>
                <w:b w:val="0"/>
                <w:i/>
                <w:lang w:val="en-US"/>
              </w:rPr>
              <w:t xml:space="preserve">Space Weather </w:t>
            </w:r>
            <w:r w:rsidR="004C74D1">
              <w:rPr>
                <w:b w:val="0"/>
                <w:lang w:val="en-US"/>
              </w:rPr>
              <w:t>13)</w:t>
            </w:r>
            <w:r w:rsidRPr="004B746F">
              <w:rPr>
                <w:b w:val="0"/>
                <w:lang w:val="en-US"/>
              </w:rPr>
              <w:t xml:space="preserve">). </w:t>
            </w:r>
            <w:r>
              <w:rPr>
                <w:b w:val="0"/>
                <w:lang w:val="de-DE"/>
              </w:rPr>
              <w:t xml:space="preserve">It is planned that the “linked catalogue“ will be presented as a catalogue website similar to the examples that are available for WP2. </w:t>
            </w:r>
            <w:r w:rsidRPr="004B746F">
              <w:rPr>
                <w:b w:val="0"/>
                <w:lang w:val="en-US"/>
              </w:rPr>
              <w:t>A summary of the</w:t>
            </w:r>
            <w:r w:rsidRPr="004B746F">
              <w:rPr>
                <w:lang w:val="en-US"/>
              </w:rPr>
              <w:t xml:space="preserve"> </w:t>
            </w:r>
            <w:r w:rsidRPr="004B746F">
              <w:rPr>
                <w:b w:val="0"/>
                <w:lang w:val="en-US"/>
              </w:rPr>
              <w:t xml:space="preserve">progress in each of these tasks is given below.  </w:t>
            </w:r>
          </w:p>
        </w:tc>
      </w:tr>
      <w:tr w:rsidR="00AB0C6A" w:rsidRPr="004B746F" w14:paraId="6328D52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C8C932" w14:textId="77777777" w:rsidR="00AB0C6A" w:rsidRDefault="00AB0C6A" w:rsidP="00147FC7">
            <w:pPr>
              <w:spacing w:before="120" w:after="120"/>
              <w:rPr>
                <w:b w:val="0"/>
                <w:lang w:val="en-US"/>
              </w:rPr>
            </w:pPr>
            <w:r w:rsidRPr="004B746F">
              <w:rPr>
                <w:color w:val="262626" w:themeColor="accent6" w:themeShade="80"/>
                <w:lang w:val="en-US"/>
              </w:rPr>
              <w:t xml:space="preserve">WP4 TASK 4.1: </w:t>
            </w:r>
            <w:r w:rsidRPr="004B746F">
              <w:rPr>
                <w:lang w:val="en-US"/>
              </w:rPr>
              <w:t>Comparing to coronal sources (TASK LEAD: UGOE)</w:t>
            </w:r>
          </w:p>
          <w:p w14:paraId="7BDB5D4D" w14:textId="77777777" w:rsidR="00AB0C6A" w:rsidRDefault="00AB0C6A" w:rsidP="00147FC7">
            <w:pPr>
              <w:spacing w:before="120" w:after="120"/>
              <w:rPr>
                <w:b w:val="0"/>
                <w:lang w:val="en-US"/>
              </w:rPr>
            </w:pPr>
            <w:r>
              <w:rPr>
                <w:b w:val="0"/>
                <w:lang w:val="en-US"/>
              </w:rPr>
              <w:t xml:space="preserve">A list of low coronal CME signatures is included in the current UGOE catalogue: </w:t>
            </w:r>
          </w:p>
          <w:p w14:paraId="29974085" w14:textId="77777777" w:rsidR="00AB0C6A" w:rsidRPr="00E868C8" w:rsidRDefault="009950E9" w:rsidP="00147FC7">
            <w:pPr>
              <w:spacing w:before="120" w:after="120"/>
              <w:rPr>
                <w:b w:val="0"/>
                <w:lang w:val="en-US"/>
              </w:rPr>
            </w:pPr>
            <w:hyperlink r:id="rId25" w:history="1">
              <w:r w:rsidR="00AB0C6A" w:rsidRPr="0050339F">
                <w:rPr>
                  <w:rStyle w:val="Hyperlink"/>
                  <w:b w:val="0"/>
                  <w:lang w:val="en-US"/>
                </w:rPr>
                <w:t>http://www.affects-fp7.eu/cme-database/database.php</w:t>
              </w:r>
            </w:hyperlink>
          </w:p>
          <w:p w14:paraId="2A92F760" w14:textId="77777777" w:rsidR="00AB0C6A" w:rsidRPr="004B746F" w:rsidRDefault="00AB0C6A" w:rsidP="00147FC7">
            <w:pPr>
              <w:spacing w:before="120" w:after="120"/>
              <w:rPr>
                <w:b w:val="0"/>
                <w:lang w:val="en-US"/>
              </w:rPr>
            </w:pPr>
            <w:r w:rsidRPr="004B746F">
              <w:rPr>
                <w:b w:val="0"/>
                <w:lang w:val="en-US"/>
              </w:rPr>
              <w:t xml:space="preserve">Work on </w:t>
            </w:r>
            <w:r>
              <w:rPr>
                <w:b w:val="0"/>
                <w:lang w:val="en-US"/>
              </w:rPr>
              <w:t>comparing the</w:t>
            </w:r>
            <w:r w:rsidRPr="004B746F">
              <w:rPr>
                <w:b w:val="0"/>
                <w:lang w:val="en-US"/>
              </w:rPr>
              <w:t xml:space="preserve"> low corona</w:t>
            </w:r>
            <w:r>
              <w:rPr>
                <w:b w:val="0"/>
                <w:lang w:val="en-US"/>
              </w:rPr>
              <w:t>l</w:t>
            </w:r>
            <w:r w:rsidRPr="004B746F">
              <w:rPr>
                <w:b w:val="0"/>
                <w:lang w:val="en-US"/>
              </w:rPr>
              <w:t xml:space="preserve"> signatures of the HI CMEs will commence after the time and space windows for the back-projections from the HI geometrical modeling results have been discussed and established.</w:t>
            </w:r>
            <w:r>
              <w:rPr>
                <w:b w:val="0"/>
                <w:lang w:val="en-US"/>
              </w:rPr>
              <w:t xml:space="preserve"> </w:t>
            </w:r>
            <w:r w:rsidRPr="004B746F">
              <w:rPr>
                <w:b w:val="0"/>
                <w:lang w:val="en-US"/>
              </w:rPr>
              <w:t xml:space="preserve">For example, concerning the time windows, it has been shown by </w:t>
            </w:r>
            <w:proofErr w:type="spellStart"/>
            <w:r w:rsidRPr="004B746F">
              <w:rPr>
                <w:b w:val="0"/>
                <w:lang w:val="en-US"/>
              </w:rPr>
              <w:t>Möstl</w:t>
            </w:r>
            <w:proofErr w:type="spellEnd"/>
            <w:r w:rsidRPr="004B746F">
              <w:rPr>
                <w:b w:val="0"/>
                <w:lang w:val="en-US"/>
              </w:rPr>
              <w:t xml:space="preserve"> et al. (2014</w:t>
            </w:r>
            <w:r w:rsidR="004C74D1">
              <w:rPr>
                <w:b w:val="0"/>
                <w:lang w:val="en-US"/>
              </w:rPr>
              <w:t xml:space="preserve">, </w:t>
            </w:r>
            <w:proofErr w:type="spellStart"/>
            <w:r w:rsidR="004C74D1">
              <w:rPr>
                <w:b w:val="0"/>
                <w:i/>
                <w:lang w:val="en-US"/>
              </w:rPr>
              <w:t>Astrophys</w:t>
            </w:r>
            <w:proofErr w:type="spellEnd"/>
            <w:r w:rsidR="004C74D1">
              <w:rPr>
                <w:b w:val="0"/>
                <w:i/>
                <w:lang w:val="en-US"/>
              </w:rPr>
              <w:t xml:space="preserve">. J. </w:t>
            </w:r>
            <w:r w:rsidR="004C74D1">
              <w:rPr>
                <w:b w:val="0"/>
                <w:lang w:val="en-US"/>
              </w:rPr>
              <w:t>787, 17</w:t>
            </w:r>
            <w:r w:rsidRPr="004B746F">
              <w:rPr>
                <w:b w:val="0"/>
                <w:lang w:val="en-US"/>
              </w:rPr>
              <w:t xml:space="preserve">) that the launch times given by HI geometrical modeling are consistent, on average, within 1.7 hours of the appearance of a CME in COR2, which corresponds to a CME distance of slightly above 2.5 solar radii. </w:t>
            </w:r>
          </w:p>
        </w:tc>
      </w:tr>
      <w:tr w:rsidR="00AB0C6A" w:rsidRPr="004B746F" w14:paraId="21CC14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086D4C6" w14:textId="77777777" w:rsidR="00AB0C6A" w:rsidRPr="004B746F" w:rsidRDefault="00AB0C6A" w:rsidP="00147FC7">
            <w:pPr>
              <w:spacing w:before="120" w:after="120"/>
              <w:rPr>
                <w:lang w:val="en-US"/>
              </w:rPr>
            </w:pPr>
            <w:r w:rsidRPr="004B746F">
              <w:rPr>
                <w:color w:val="262626" w:themeColor="accent6" w:themeShade="80"/>
                <w:lang w:val="en-US"/>
              </w:rPr>
              <w:t xml:space="preserve">WP4 TASK 4.2: </w:t>
            </w:r>
            <w:r w:rsidRPr="004B746F">
              <w:rPr>
                <w:lang w:val="en-US"/>
              </w:rPr>
              <w:t>Comparing to in-situ measurements (TASK LEAD: UH)</w:t>
            </w:r>
          </w:p>
          <w:p w14:paraId="3F9D76F6" w14:textId="77777777" w:rsidR="00AB0C6A" w:rsidRPr="004B746F" w:rsidRDefault="00AB0C6A" w:rsidP="00147FC7">
            <w:pPr>
              <w:spacing w:before="120" w:after="120"/>
              <w:rPr>
                <w:b w:val="0"/>
                <w:lang w:val="en-US"/>
              </w:rPr>
            </w:pPr>
            <w:r w:rsidRPr="004B746F">
              <w:rPr>
                <w:b w:val="0"/>
                <w:lang w:val="en-US"/>
              </w:rPr>
              <w:t xml:space="preserve">The goal of the Task 4.2 is to construct a comprehensive catalogue of </w:t>
            </w:r>
            <w:r w:rsidR="00134DB2">
              <w:rPr>
                <w:b w:val="0"/>
                <w:lang w:val="en-US"/>
              </w:rPr>
              <w:t>Interplanetary CMEs (</w:t>
            </w:r>
            <w:r w:rsidRPr="004B746F">
              <w:rPr>
                <w:b w:val="0"/>
                <w:lang w:val="en-US"/>
              </w:rPr>
              <w:t>ICMEs</w:t>
            </w:r>
            <w:r w:rsidR="00134DB2">
              <w:rPr>
                <w:b w:val="0"/>
                <w:lang w:val="en-US"/>
              </w:rPr>
              <w:t>)</w:t>
            </w:r>
            <w:r w:rsidRPr="004B746F">
              <w:rPr>
                <w:b w:val="0"/>
                <w:lang w:val="en-US"/>
              </w:rPr>
              <w:t xml:space="preserve"> measured </w:t>
            </w:r>
            <w:r w:rsidRPr="004B746F">
              <w:rPr>
                <w:b w:val="0"/>
                <w:i/>
                <w:lang w:val="en-US"/>
              </w:rPr>
              <w:t>in situ</w:t>
            </w:r>
            <w:r w:rsidRPr="004B746F">
              <w:rPr>
                <w:b w:val="0"/>
                <w:lang w:val="en-US"/>
              </w:rPr>
              <w:t xml:space="preserve"> and to list their </w:t>
            </w:r>
            <w:r>
              <w:rPr>
                <w:b w:val="0"/>
                <w:lang w:val="en-US"/>
              </w:rPr>
              <w:t>key</w:t>
            </w:r>
            <w:r w:rsidRPr="004B746F">
              <w:rPr>
                <w:b w:val="0"/>
                <w:lang w:val="en-US"/>
              </w:rPr>
              <w:t xml:space="preserve"> parameters and </w:t>
            </w:r>
            <w:r>
              <w:rPr>
                <w:b w:val="0"/>
                <w:lang w:val="en-US"/>
              </w:rPr>
              <w:t xml:space="preserve">the </w:t>
            </w:r>
            <w:r w:rsidRPr="004B746F">
              <w:rPr>
                <w:b w:val="0"/>
                <w:lang w:val="en-US"/>
              </w:rPr>
              <w:t xml:space="preserve">results of modeling based on </w:t>
            </w:r>
            <w:r w:rsidRPr="004B746F">
              <w:rPr>
                <w:b w:val="0"/>
                <w:i/>
                <w:lang w:val="en-US"/>
              </w:rPr>
              <w:t>in situ</w:t>
            </w:r>
            <w:r w:rsidRPr="004B746F">
              <w:rPr>
                <w:b w:val="0"/>
                <w:lang w:val="en-US"/>
              </w:rPr>
              <w:t xml:space="preserve"> data. </w:t>
            </w:r>
            <w:r w:rsidR="0022121A">
              <w:rPr>
                <w:b w:val="0"/>
                <w:lang w:val="en-US"/>
              </w:rPr>
              <w:t xml:space="preserve"> Later, these will be compared to the projected arrivals of CMEs modelled from HI data. Here, we consider the status of data and cataloguing activities of this WP.</w:t>
            </w:r>
          </w:p>
          <w:p w14:paraId="16E99CB4" w14:textId="77777777" w:rsidR="00AB0C6A" w:rsidRDefault="00AB0C6A" w:rsidP="00147FC7">
            <w:pPr>
              <w:spacing w:before="120" w:after="120"/>
              <w:rPr>
                <w:b w:val="0"/>
                <w:lang w:val="de-DE"/>
              </w:rPr>
            </w:pPr>
            <w:r w:rsidRPr="004B746F">
              <w:rPr>
                <w:lang w:val="en-US"/>
              </w:rPr>
              <w:t>Data:</w:t>
            </w:r>
            <w:r>
              <w:rPr>
                <w:lang w:val="en-US"/>
              </w:rPr>
              <w:t xml:space="preserve"> </w:t>
            </w:r>
            <w:r w:rsidRPr="004B746F">
              <w:rPr>
                <w:b w:val="0"/>
                <w:i/>
                <w:lang w:val="en-US"/>
              </w:rPr>
              <w:t>In situ</w:t>
            </w:r>
            <w:r w:rsidRPr="004B746F">
              <w:rPr>
                <w:b w:val="0"/>
                <w:lang w:val="en-US"/>
              </w:rPr>
              <w:t xml:space="preserve"> magnetic field and plasma data from th</w:t>
            </w:r>
            <w:r w:rsidR="0022121A">
              <w:rPr>
                <w:b w:val="0"/>
                <w:lang w:val="en-US"/>
              </w:rPr>
              <w:t>e</w:t>
            </w:r>
            <w:r w:rsidRPr="004B746F">
              <w:rPr>
                <w:b w:val="0"/>
                <w:lang w:val="en-US"/>
              </w:rPr>
              <w:t xml:space="preserve"> MESSENGER, Venus Express (VEX), STEREO-A and B, Wind and Ulysses </w:t>
            </w:r>
            <w:r w:rsidR="0022121A">
              <w:rPr>
                <w:b w:val="0"/>
                <w:lang w:val="en-US"/>
              </w:rPr>
              <w:t xml:space="preserve">spacecraft </w:t>
            </w:r>
            <w:r w:rsidRPr="004B746F">
              <w:rPr>
                <w:b w:val="0"/>
                <w:lang w:val="en-US"/>
              </w:rPr>
              <w:t xml:space="preserve">have been </w:t>
            </w:r>
            <w:r w:rsidR="0022121A">
              <w:rPr>
                <w:b w:val="0"/>
                <w:lang w:val="en-US"/>
              </w:rPr>
              <w:t xml:space="preserve">converted </w:t>
            </w:r>
            <w:r w:rsidRPr="004B746F">
              <w:rPr>
                <w:b w:val="0"/>
                <w:lang w:val="en-US"/>
              </w:rPr>
              <w:t>to similar formats (as IDL .</w:t>
            </w:r>
            <w:proofErr w:type="spellStart"/>
            <w:r w:rsidRPr="004B746F">
              <w:rPr>
                <w:b w:val="0"/>
                <w:lang w:val="en-US"/>
              </w:rPr>
              <w:t>sav</w:t>
            </w:r>
            <w:proofErr w:type="spellEnd"/>
            <w:r w:rsidRPr="004B746F">
              <w:rPr>
                <w:b w:val="0"/>
                <w:lang w:val="en-US"/>
              </w:rPr>
              <w:t xml:space="preserve"> files) and time resolution. At VEX and MESSENGER there is a need to exclude intervals when the spacecraft are inside the planetary magnetosphere, so that we see only solar wind intervals. This has been solved for VEX but not entirely for MESSENGER. </w:t>
            </w:r>
            <w:r w:rsidR="0022121A">
              <w:rPr>
                <w:b w:val="0"/>
                <w:lang w:val="en-US"/>
              </w:rPr>
              <w:t xml:space="preserve">In addition to the datasets mentioned, </w:t>
            </w:r>
            <w:proofErr w:type="spellStart"/>
            <w:r w:rsidR="0022121A">
              <w:rPr>
                <w:b w:val="0"/>
                <w:lang w:val="en-US"/>
              </w:rPr>
              <w:t>i</w:t>
            </w:r>
            <w:proofErr w:type="spellEnd"/>
            <w:r>
              <w:rPr>
                <w:b w:val="0"/>
                <w:lang w:val="de-DE"/>
              </w:rPr>
              <w:t xml:space="preserve">t might be possible to replace the planned use of Forbush decreases from the </w:t>
            </w:r>
            <w:r>
              <w:rPr>
                <w:b w:val="0"/>
              </w:rPr>
              <w:t>Mars Science Laboratory (MSL)</w:t>
            </w:r>
            <w:r>
              <w:rPr>
                <w:b w:val="0"/>
                <w:lang w:val="de-DE"/>
              </w:rPr>
              <w:t>/RAD data for ICME detection in exchange for MAVEN data, when they become available, as MSL/RAD data are not in a format currently available that is straightforward to process.</w:t>
            </w:r>
          </w:p>
          <w:p w14:paraId="1B2D56FF" w14:textId="77777777" w:rsidR="00AB0C6A" w:rsidRPr="004B746F" w:rsidRDefault="00AB0C6A" w:rsidP="00147FC7">
            <w:pPr>
              <w:spacing w:before="120" w:after="120"/>
              <w:rPr>
                <w:b w:val="0"/>
                <w:lang w:val="en-US"/>
              </w:rPr>
            </w:pPr>
            <w:r w:rsidRPr="004B746F">
              <w:rPr>
                <w:lang w:val="en-US"/>
              </w:rPr>
              <w:t>Cataloguing:</w:t>
            </w:r>
            <w:r>
              <w:rPr>
                <w:lang w:val="en-US"/>
              </w:rPr>
              <w:t xml:space="preserve"> </w:t>
            </w:r>
            <w:r w:rsidRPr="004B746F">
              <w:rPr>
                <w:b w:val="0"/>
                <w:lang w:val="en-US"/>
              </w:rPr>
              <w:t>In general, the ICME list should</w:t>
            </w:r>
            <w:r>
              <w:rPr>
                <w:b w:val="0"/>
                <w:lang w:val="en-US"/>
              </w:rPr>
              <w:t xml:space="preserve"> include only those events in which</w:t>
            </w:r>
            <w:r w:rsidRPr="004B746F">
              <w:rPr>
                <w:b w:val="0"/>
                <w:lang w:val="en-US"/>
              </w:rPr>
              <w:t xml:space="preserve"> an </w:t>
            </w:r>
            <w:r w:rsidRPr="007720CE">
              <w:rPr>
                <w:b w:val="0"/>
                <w:i/>
                <w:lang w:val="en-US"/>
              </w:rPr>
              <w:t>in situ</w:t>
            </w:r>
            <w:r w:rsidRPr="004B746F">
              <w:rPr>
                <w:b w:val="0"/>
                <w:lang w:val="en-US"/>
              </w:rPr>
              <w:t xml:space="preserve"> identification of an ICME is unambig</w:t>
            </w:r>
            <w:r>
              <w:rPr>
                <w:b w:val="0"/>
                <w:lang w:val="en-US"/>
              </w:rPr>
              <w:t>u</w:t>
            </w:r>
            <w:r w:rsidRPr="004B746F">
              <w:rPr>
                <w:b w:val="0"/>
                <w:lang w:val="en-US"/>
              </w:rPr>
              <w:t xml:space="preserve">ous, so we select only clear ICME events. As a first step we put together a list of ICMEs using </w:t>
            </w:r>
            <w:r w:rsidRPr="004B746F">
              <w:rPr>
                <w:b w:val="0"/>
                <w:lang w:val="en-US"/>
              </w:rPr>
              <w:lastRenderedPageBreak/>
              <w:t>the following publicly available catalogues:</w:t>
            </w:r>
          </w:p>
          <w:p w14:paraId="356F318E" w14:textId="77777777"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STEREO and provided by UCLA (by </w:t>
            </w:r>
            <w:proofErr w:type="spellStart"/>
            <w:r w:rsidRPr="004B746F">
              <w:rPr>
                <w:b w:val="0"/>
                <w:lang w:val="en-US"/>
              </w:rPr>
              <w:t>Lan</w:t>
            </w:r>
            <w:proofErr w:type="spellEnd"/>
            <w:r w:rsidRPr="004B746F">
              <w:rPr>
                <w:b w:val="0"/>
                <w:lang w:val="en-US"/>
              </w:rPr>
              <w:t xml:space="preserve"> Jian). </w:t>
            </w:r>
          </w:p>
          <w:p w14:paraId="05CCE1EA" w14:textId="77777777" w:rsidR="00AB0C6A" w:rsidRPr="004B746F" w:rsidRDefault="00AB0C6A" w:rsidP="00AB0C6A">
            <w:pPr>
              <w:pStyle w:val="ListParagraph"/>
              <w:numPr>
                <w:ilvl w:val="0"/>
                <w:numId w:val="12"/>
              </w:numPr>
              <w:spacing w:before="120" w:after="120"/>
              <w:rPr>
                <w:b w:val="0"/>
                <w:lang w:val="en-US"/>
              </w:rPr>
            </w:pPr>
            <w:r w:rsidRPr="004B746F">
              <w:rPr>
                <w:b w:val="0"/>
                <w:lang w:val="en-US"/>
              </w:rPr>
              <w:t xml:space="preserve">ICMEs measured </w:t>
            </w:r>
            <w:r w:rsidRPr="004B746F">
              <w:rPr>
                <w:b w:val="0"/>
                <w:i/>
                <w:lang w:val="en-US"/>
              </w:rPr>
              <w:t>in situ</w:t>
            </w:r>
            <w:r w:rsidRPr="004B746F">
              <w:rPr>
                <w:b w:val="0"/>
                <w:lang w:val="en-US"/>
              </w:rPr>
              <w:t xml:space="preserve"> by Wind (NASA, by Nieves-Chinchilla </w:t>
            </w:r>
            <w:r w:rsidRPr="004B746F">
              <w:rPr>
                <w:b w:val="0"/>
                <w:i/>
                <w:lang w:val="en-US"/>
              </w:rPr>
              <w:t>et al.</w:t>
            </w:r>
            <w:r w:rsidRPr="004B746F">
              <w:rPr>
                <w:b w:val="0"/>
                <w:lang w:val="en-US"/>
              </w:rPr>
              <w:t>).</w:t>
            </w:r>
          </w:p>
          <w:p w14:paraId="200392DF" w14:textId="77777777" w:rsidR="00AB0C6A" w:rsidRPr="0050339F" w:rsidRDefault="00AB0C6A" w:rsidP="00AB0C6A">
            <w:pPr>
              <w:pStyle w:val="ListParagraph"/>
              <w:numPr>
                <w:ilvl w:val="0"/>
                <w:numId w:val="12"/>
              </w:numPr>
              <w:spacing w:before="120" w:after="120"/>
              <w:rPr>
                <w:lang w:val="en-US"/>
              </w:rPr>
            </w:pPr>
            <w:r w:rsidRPr="0050339F">
              <w:rPr>
                <w:b w:val="0"/>
                <w:lang w:val="en-US"/>
              </w:rPr>
              <w:t xml:space="preserve">ICMEs measured </w:t>
            </w:r>
            <w:r w:rsidRPr="0050339F">
              <w:rPr>
                <w:b w:val="0"/>
                <w:i/>
                <w:lang w:val="en-US"/>
              </w:rPr>
              <w:t>in situ</w:t>
            </w:r>
            <w:r w:rsidRPr="0050339F">
              <w:rPr>
                <w:b w:val="0"/>
                <w:lang w:val="en-US"/>
              </w:rPr>
              <w:t xml:space="preserve"> by VEX and MESSENGER (IMPERIAL, </w:t>
            </w:r>
            <w:r w:rsidRPr="00036DE6">
              <w:rPr>
                <w:b w:val="0"/>
                <w:lang w:val="en-US"/>
              </w:rPr>
              <w:t>by Simon Good).</w:t>
            </w:r>
          </w:p>
          <w:p w14:paraId="442625B7" w14:textId="77777777" w:rsidR="00AB0C6A" w:rsidRPr="004B746F" w:rsidRDefault="00AB0C6A" w:rsidP="00147FC7">
            <w:pPr>
              <w:spacing w:before="120" w:after="120"/>
              <w:rPr>
                <w:b w:val="0"/>
                <w:lang w:val="en-US"/>
              </w:rPr>
            </w:pPr>
            <w:r w:rsidRPr="004B746F">
              <w:rPr>
                <w:b w:val="0"/>
                <w:lang w:val="en-US"/>
              </w:rPr>
              <w:t>This initial ICME catalogue has been brought to a normalized format and saved in IDL .</w:t>
            </w:r>
            <w:proofErr w:type="spellStart"/>
            <w:r w:rsidRPr="004B746F">
              <w:rPr>
                <w:b w:val="0"/>
                <w:lang w:val="en-US"/>
              </w:rPr>
              <w:t>sav</w:t>
            </w:r>
            <w:proofErr w:type="spellEnd"/>
            <w:r w:rsidRPr="004B746F">
              <w:rPr>
                <w:b w:val="0"/>
                <w:lang w:val="en-US"/>
              </w:rPr>
              <w:t xml:space="preserve"> and ASCII files </w:t>
            </w:r>
            <w:r>
              <w:rPr>
                <w:b w:val="0"/>
                <w:lang w:val="en-US"/>
              </w:rPr>
              <w:t>and is available to</w:t>
            </w:r>
            <w:r w:rsidRPr="004B746F">
              <w:rPr>
                <w:b w:val="0"/>
                <w:lang w:val="en-US"/>
              </w:rPr>
              <w:t xml:space="preserve"> download </w:t>
            </w:r>
            <w:r>
              <w:rPr>
                <w:b w:val="0"/>
                <w:lang w:val="en-US"/>
              </w:rPr>
              <w:t>from</w:t>
            </w:r>
            <w:r w:rsidRPr="004B746F">
              <w:rPr>
                <w:b w:val="0"/>
                <w:lang w:val="en-US"/>
              </w:rPr>
              <w:t xml:space="preserve"> the HELCATS WP4 wiki site, including a .txt file explaining the currently included parameters. The catalogues cover the times from April 2007 to </w:t>
            </w:r>
            <w:r w:rsidR="0022121A">
              <w:rPr>
                <w:b w:val="0"/>
                <w:lang w:val="en-US"/>
              </w:rPr>
              <w:t>the end of 2013. The basis for</w:t>
            </w:r>
            <w:r w:rsidRPr="004B746F">
              <w:rPr>
                <w:b w:val="0"/>
                <w:lang w:val="en-US"/>
              </w:rPr>
              <w:t xml:space="preserve"> each ICME list </w:t>
            </w:r>
            <w:r w:rsidR="0022121A">
              <w:rPr>
                <w:b w:val="0"/>
                <w:lang w:val="en-US"/>
              </w:rPr>
              <w:t xml:space="preserve">is three </w:t>
            </w:r>
            <w:r w:rsidRPr="004B746F">
              <w:rPr>
                <w:b w:val="0"/>
                <w:lang w:val="en-US"/>
              </w:rPr>
              <w:t xml:space="preserve">specific times: </w:t>
            </w:r>
          </w:p>
          <w:p w14:paraId="0681B9DF" w14:textId="77777777"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an ICME (variable ICME_START_TIME), which is either an interplanetary </w:t>
            </w:r>
            <w:proofErr w:type="gramStart"/>
            <w:r w:rsidRPr="004B746F">
              <w:rPr>
                <w:b w:val="0"/>
                <w:lang w:val="en-US"/>
              </w:rPr>
              <w:t>shock  or</w:t>
            </w:r>
            <w:proofErr w:type="gramEnd"/>
            <w:r w:rsidRPr="004B746F">
              <w:rPr>
                <w:b w:val="0"/>
                <w:lang w:val="en-US"/>
              </w:rPr>
              <w:t xml:space="preserve"> a sheath signature, the latter signaled by elevated density and temperature.</w:t>
            </w:r>
          </w:p>
          <w:p w14:paraId="39C45211" w14:textId="77777777"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start time of a magnetic obstacle (MO_START_TIME). Magnetic obstacles are defined </w:t>
            </w:r>
            <w:proofErr w:type="gramStart"/>
            <w:r w:rsidRPr="004B746F">
              <w:rPr>
                <w:b w:val="0"/>
                <w:lang w:val="en-US"/>
              </w:rPr>
              <w:t>by  elevated</w:t>
            </w:r>
            <w:proofErr w:type="gramEnd"/>
            <w:r w:rsidRPr="004B746F">
              <w:rPr>
                <w:b w:val="0"/>
                <w:lang w:val="en-US"/>
              </w:rPr>
              <w:t xml:space="preserve"> magnetic fields over a long duration and can contain ordered or disordered magnetic fields. Categorizations of magnetic obstacles are: flux ropes (FR, elevated, smooth rotating fields), flux-rope-like (FRL, elevated, smooth constant fields), and ejecta (elevated but disordered fields).</w:t>
            </w:r>
          </w:p>
          <w:p w14:paraId="3B8D168A" w14:textId="77777777" w:rsidR="00AB0C6A" w:rsidRPr="004B746F" w:rsidRDefault="00AB0C6A" w:rsidP="00AB0C6A">
            <w:pPr>
              <w:pStyle w:val="ListParagraph"/>
              <w:numPr>
                <w:ilvl w:val="0"/>
                <w:numId w:val="13"/>
              </w:numPr>
              <w:spacing w:before="120" w:after="120"/>
              <w:rPr>
                <w:b w:val="0"/>
                <w:lang w:val="en-US"/>
              </w:rPr>
            </w:pPr>
            <w:r w:rsidRPr="004B746F">
              <w:rPr>
                <w:b w:val="0"/>
                <w:lang w:val="en-US"/>
              </w:rPr>
              <w:t xml:space="preserve">The end time of a magnetic obstacle (MO_END_TIME). </w:t>
            </w:r>
          </w:p>
          <w:p w14:paraId="2EA68719" w14:textId="77777777" w:rsidR="00AB0C6A" w:rsidRPr="004B746F" w:rsidRDefault="00AB0C6A" w:rsidP="00147FC7">
            <w:pPr>
              <w:spacing w:before="120" w:after="120"/>
              <w:rPr>
                <w:b w:val="0"/>
                <w:lang w:val="en-US"/>
              </w:rPr>
            </w:pPr>
            <w:r w:rsidRPr="004B746F">
              <w:rPr>
                <w:b w:val="0"/>
                <w:lang w:val="en-US"/>
              </w:rPr>
              <w:t>These times are currently all available for the Wind and STEREO-A/B lists. For the VEX and MESSENGER lists</w:t>
            </w:r>
            <w:r w:rsidR="0022121A">
              <w:rPr>
                <w:b w:val="0"/>
                <w:lang w:val="en-US"/>
              </w:rPr>
              <w:t>, magnetic obstacle s</w:t>
            </w:r>
            <w:r w:rsidRPr="004B746F">
              <w:rPr>
                <w:b w:val="0"/>
                <w:lang w:val="en-US"/>
              </w:rPr>
              <w:t>tart and end times are given. An algorithm for automatic detection of interplanetary shocks was developed by UH to add shock times as ICME start times to the list for those two spacecraft. UNIGRAZ has made IDL codes for adding and updating the ICME catalogues manually, and has started to upd</w:t>
            </w:r>
            <w:r w:rsidR="0022121A">
              <w:rPr>
                <w:b w:val="0"/>
                <w:lang w:val="en-US"/>
              </w:rPr>
              <w:t>ate the VEX ICME list for 2012.</w:t>
            </w:r>
            <w:r w:rsidRPr="004B746F">
              <w:rPr>
                <w:b w:val="0"/>
                <w:lang w:val="en-US"/>
              </w:rPr>
              <w:t xml:space="preserve"> </w:t>
            </w:r>
          </w:p>
          <w:p w14:paraId="45999130" w14:textId="77777777" w:rsidR="00AB0C6A" w:rsidRDefault="00AB0C6A" w:rsidP="00147FC7">
            <w:pPr>
              <w:spacing w:before="120" w:after="120"/>
              <w:rPr>
                <w:b w:val="0"/>
                <w:lang w:val="en-US"/>
              </w:rPr>
            </w:pPr>
            <w:r w:rsidRPr="004B746F">
              <w:rPr>
                <w:b w:val="0"/>
                <w:lang w:val="en-US"/>
              </w:rPr>
              <w:t xml:space="preserve">At UGOE, the IDL routines for </w:t>
            </w:r>
            <w:r w:rsidR="00571FB3">
              <w:rPr>
                <w:b w:val="0"/>
                <w:lang w:val="en-US"/>
              </w:rPr>
              <w:t xml:space="preserve">minimum variance analysis (MVA) </w:t>
            </w:r>
            <w:r w:rsidRPr="004B746F">
              <w:rPr>
                <w:b w:val="0"/>
                <w:lang w:val="en-US"/>
              </w:rPr>
              <w:t xml:space="preserve">have been installed and adapted to </w:t>
            </w:r>
            <w:r>
              <w:rPr>
                <w:b w:val="0"/>
                <w:lang w:val="en-US"/>
              </w:rPr>
              <w:t xml:space="preserve">the </w:t>
            </w:r>
            <w:r w:rsidRPr="004B746F">
              <w:rPr>
                <w:b w:val="0"/>
                <w:lang w:val="en-US"/>
              </w:rPr>
              <w:t xml:space="preserve">different time resolution of ACE </w:t>
            </w:r>
            <w:r w:rsidR="00571FB3">
              <w:rPr>
                <w:b w:val="0"/>
                <w:lang w:val="en-US"/>
              </w:rPr>
              <w:t xml:space="preserve">spacecraft </w:t>
            </w:r>
            <w:r w:rsidRPr="004B746F">
              <w:rPr>
                <w:b w:val="0"/>
                <w:lang w:val="en-US"/>
              </w:rPr>
              <w:t>data</w:t>
            </w:r>
            <w:r w:rsidR="00571FB3">
              <w:rPr>
                <w:b w:val="0"/>
                <w:lang w:val="en-US"/>
              </w:rPr>
              <w:t xml:space="preserve"> (at L1)</w:t>
            </w:r>
            <w:r w:rsidRPr="004B746F">
              <w:rPr>
                <w:b w:val="0"/>
                <w:lang w:val="en-US"/>
              </w:rPr>
              <w:t xml:space="preserve">, upgraded to derive additional </w:t>
            </w:r>
            <w:r w:rsidR="00571FB3">
              <w:rPr>
                <w:b w:val="0"/>
                <w:lang w:val="en-US"/>
              </w:rPr>
              <w:t xml:space="preserve">magnetic cloud </w:t>
            </w:r>
            <w:r w:rsidRPr="004B746F">
              <w:rPr>
                <w:b w:val="0"/>
                <w:lang w:val="en-US"/>
              </w:rPr>
              <w:t>parameters, and the output was re-formatted for further usage. MVA was applied to a sample event list for testing and will then</w:t>
            </w:r>
            <w:r>
              <w:rPr>
                <w:b w:val="0"/>
                <w:lang w:val="en-US"/>
              </w:rPr>
              <w:t xml:space="preserve"> be</w:t>
            </w:r>
            <w:r w:rsidRPr="004B746F">
              <w:rPr>
                <w:b w:val="0"/>
                <w:lang w:val="en-US"/>
              </w:rPr>
              <w:t xml:space="preserve"> applied to all the flux ropes in the ICME lists, which yields their orientation of their axes in 3D.</w:t>
            </w:r>
          </w:p>
          <w:p w14:paraId="2F63C6BD" w14:textId="77777777" w:rsidR="00AB0C6A" w:rsidRPr="004B746F" w:rsidRDefault="00DC0A7C" w:rsidP="00DC0A7C">
            <w:pPr>
              <w:spacing w:before="120" w:after="120"/>
              <w:rPr>
                <w:color w:val="262626" w:themeColor="accent6" w:themeShade="80"/>
                <w:lang w:val="en-US"/>
              </w:rPr>
            </w:pPr>
            <w:r>
              <w:rPr>
                <w:b w:val="0"/>
                <w:lang w:val="en-US"/>
              </w:rPr>
              <w:t xml:space="preserve">We note that, at </w:t>
            </w:r>
            <w:r w:rsidR="00AB0C6A">
              <w:rPr>
                <w:b w:val="0"/>
                <w:lang w:val="en-US"/>
              </w:rPr>
              <w:t>UPS, a study has been published (</w:t>
            </w:r>
            <w:proofErr w:type="spellStart"/>
            <w:r w:rsidR="00AB0C6A">
              <w:rPr>
                <w:b w:val="0"/>
                <w:lang w:val="en-US"/>
              </w:rPr>
              <w:t>Ruffenach</w:t>
            </w:r>
            <w:proofErr w:type="spellEnd"/>
            <w:r w:rsidR="00AB0C6A">
              <w:rPr>
                <w:b w:val="0"/>
                <w:lang w:val="en-US"/>
              </w:rPr>
              <w:t xml:space="preserve"> et al. 2015</w:t>
            </w:r>
            <w:r w:rsidR="00571FB3">
              <w:rPr>
                <w:b w:val="0"/>
                <w:lang w:val="en-US"/>
              </w:rPr>
              <w:t xml:space="preserve">, </w:t>
            </w:r>
            <w:r w:rsidR="00571FB3">
              <w:rPr>
                <w:b w:val="0"/>
                <w:i/>
                <w:lang w:val="en-US"/>
              </w:rPr>
              <w:t xml:space="preserve">J. </w:t>
            </w:r>
            <w:proofErr w:type="spellStart"/>
            <w:r w:rsidR="00571FB3">
              <w:rPr>
                <w:b w:val="0"/>
                <w:i/>
                <w:lang w:val="en-US"/>
              </w:rPr>
              <w:t>Geophys</w:t>
            </w:r>
            <w:proofErr w:type="spellEnd"/>
            <w:r w:rsidR="00571FB3">
              <w:rPr>
                <w:b w:val="0"/>
                <w:i/>
                <w:lang w:val="en-US"/>
              </w:rPr>
              <w:t xml:space="preserve">. Res. </w:t>
            </w:r>
            <w:r w:rsidR="00571FB3">
              <w:rPr>
                <w:b w:val="0"/>
                <w:lang w:val="en-US"/>
              </w:rPr>
              <w:t>120, 43</w:t>
            </w:r>
            <w:r w:rsidR="00AB0C6A">
              <w:rPr>
                <w:b w:val="0"/>
                <w:lang w:val="en-US"/>
              </w:rPr>
              <w:t>) w</w:t>
            </w:r>
            <w:r w:rsidR="00571FB3">
              <w:rPr>
                <w:b w:val="0"/>
                <w:lang w:val="en-US"/>
              </w:rPr>
              <w:t>hich demonstrate that a signific</w:t>
            </w:r>
            <w:r w:rsidR="00AB0C6A">
              <w:rPr>
                <w:b w:val="0"/>
                <w:lang w:val="en-US"/>
              </w:rPr>
              <w:t>ant fraction of ICMEs show signatures of reconnection with the solar wind at 1 AU.</w:t>
            </w:r>
          </w:p>
        </w:tc>
      </w:tr>
      <w:tr w:rsidR="00AB0C6A" w:rsidRPr="004B746F" w14:paraId="5A494B55" w14:textId="77777777"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14:paraId="2D3B7C85" w14:textId="77777777" w:rsidR="00AB0C6A" w:rsidRPr="004B746F" w:rsidRDefault="00AB0C6A" w:rsidP="00147FC7">
            <w:pPr>
              <w:spacing w:before="120" w:after="120"/>
              <w:rPr>
                <w:lang w:val="en-US"/>
              </w:rPr>
            </w:pPr>
            <w:r w:rsidRPr="004B746F">
              <w:rPr>
                <w:color w:val="262626" w:themeColor="accent6" w:themeShade="80"/>
                <w:lang w:val="en-US"/>
              </w:rPr>
              <w:lastRenderedPageBreak/>
              <w:t>WP4 TASK 4.3</w:t>
            </w:r>
            <w:r w:rsidRPr="004B746F">
              <w:rPr>
                <w:rFonts w:ascii="Times New Roman" w:hAnsi="Times New Roman" w:cs="Times New Roman"/>
                <w:b w:val="0"/>
                <w:bCs w:val="0"/>
                <w:color w:val="FF0000"/>
                <w:lang w:val="en-US"/>
              </w:rPr>
              <w:t xml:space="preserve"> </w:t>
            </w:r>
            <w:r w:rsidRPr="004B746F">
              <w:rPr>
                <w:lang w:val="en-US"/>
              </w:rPr>
              <w:t>Assessing the validity of the HI modelling</w:t>
            </w:r>
            <w:r w:rsidRPr="004B746F">
              <w:rPr>
                <w:color w:val="262626" w:themeColor="accent6" w:themeShade="80"/>
                <w:lang w:val="en-US"/>
              </w:rPr>
              <w:t xml:space="preserve"> (TASK LEAD: UNIGRAZ)</w:t>
            </w:r>
          </w:p>
          <w:p w14:paraId="5E24C41F" w14:textId="77777777" w:rsidR="00AB0C6A" w:rsidRPr="004B746F" w:rsidRDefault="00AB0C6A" w:rsidP="00147FC7">
            <w:pPr>
              <w:spacing w:before="120" w:after="120"/>
              <w:rPr>
                <w:b w:val="0"/>
                <w:lang w:val="en-US"/>
              </w:rPr>
            </w:pPr>
            <w:r w:rsidRPr="004B746F">
              <w:rPr>
                <w:b w:val="0"/>
                <w:lang w:val="en-US"/>
              </w:rPr>
              <w:t xml:space="preserve">In this task we will validate the modeling methods used in WP3 to extract CME parameters from HI with multipoint </w:t>
            </w:r>
            <w:r w:rsidRPr="006E7A1E">
              <w:rPr>
                <w:b w:val="0"/>
                <w:i/>
                <w:lang w:val="en-US"/>
              </w:rPr>
              <w:t>in situ</w:t>
            </w:r>
            <w:r w:rsidRPr="004B746F">
              <w:rPr>
                <w:b w:val="0"/>
                <w:lang w:val="en-US"/>
              </w:rPr>
              <w:t xml:space="preserve"> data. To this end, </w:t>
            </w:r>
            <w:proofErr w:type="spellStart"/>
            <w:r w:rsidRPr="004B746F">
              <w:rPr>
                <w:b w:val="0"/>
                <w:lang w:val="en-US"/>
              </w:rPr>
              <w:t>visualisations</w:t>
            </w:r>
            <w:proofErr w:type="spellEnd"/>
            <w:r w:rsidRPr="004B746F">
              <w:rPr>
                <w:b w:val="0"/>
                <w:lang w:val="en-US"/>
              </w:rPr>
              <w:t xml:space="preserve"> of magnetic field vectors and the total field along with the spacecraft positions have been made as movies, covering April 2007 to end of 2014, though not all data are yet available for this full time</w:t>
            </w:r>
            <w:r>
              <w:rPr>
                <w:b w:val="0"/>
                <w:lang w:val="en-US"/>
              </w:rPr>
              <w:t>-</w:t>
            </w:r>
            <w:r w:rsidRPr="004B746F">
              <w:rPr>
                <w:b w:val="0"/>
                <w:lang w:val="en-US"/>
              </w:rPr>
              <w:t xml:space="preserve">range (for a screenshot example, see Figure 4.1). Another </w:t>
            </w:r>
            <w:proofErr w:type="spellStart"/>
            <w:r w:rsidRPr="004B746F">
              <w:rPr>
                <w:b w:val="0"/>
                <w:lang w:val="en-US"/>
              </w:rPr>
              <w:t>visualisation</w:t>
            </w:r>
            <w:proofErr w:type="spellEnd"/>
            <w:r w:rsidRPr="004B746F">
              <w:rPr>
                <w:b w:val="0"/>
                <w:lang w:val="en-US"/>
              </w:rPr>
              <w:t xml:space="preserve"> (Figure 4.2) of the geometrical modeling (SSEF30) results of the preliminary WP3 CME HI catalogue has been made, covering April 2007 to July 2013. About 600 CMEs on each spacecraft can be seen pro</w:t>
            </w:r>
            <w:r>
              <w:rPr>
                <w:b w:val="0"/>
                <w:lang w:val="en-US"/>
              </w:rPr>
              <w:t>pa</w:t>
            </w:r>
            <w:r w:rsidRPr="004B746F">
              <w:rPr>
                <w:b w:val="0"/>
                <w:lang w:val="en-US"/>
              </w:rPr>
              <w:t xml:space="preserve">gating as circles away from the Sun, which </w:t>
            </w:r>
            <w:r w:rsidR="00571FB3">
              <w:rPr>
                <w:b w:val="0"/>
                <w:lang w:val="en-US"/>
              </w:rPr>
              <w:t xml:space="preserve">will </w:t>
            </w:r>
            <w:r w:rsidRPr="004B746F">
              <w:rPr>
                <w:b w:val="0"/>
                <w:lang w:val="en-US"/>
              </w:rPr>
              <w:t xml:space="preserve">be of use for many WPs in the </w:t>
            </w:r>
            <w:r w:rsidR="00571FB3">
              <w:rPr>
                <w:b w:val="0"/>
                <w:lang w:val="en-US"/>
              </w:rPr>
              <w:t xml:space="preserve">HELCATS </w:t>
            </w:r>
            <w:r w:rsidRPr="004B746F">
              <w:rPr>
                <w:b w:val="0"/>
                <w:lang w:val="en-US"/>
              </w:rPr>
              <w:t xml:space="preserve">project. </w:t>
            </w:r>
          </w:p>
          <w:p w14:paraId="4384AFE1" w14:textId="77777777" w:rsidR="00AB0C6A" w:rsidRDefault="00AB0C6A" w:rsidP="00147FC7">
            <w:pPr>
              <w:spacing w:before="120" w:after="120"/>
              <w:rPr>
                <w:b w:val="0"/>
                <w:lang w:val="en-US"/>
              </w:rPr>
            </w:pPr>
            <w:r w:rsidRPr="004B746F">
              <w:rPr>
                <w:b w:val="0"/>
                <w:lang w:val="en-US"/>
              </w:rPr>
              <w:t>Concerning hit and miss predictions, we studied a CME ev</w:t>
            </w:r>
            <w:r w:rsidR="00571FB3">
              <w:rPr>
                <w:b w:val="0"/>
                <w:lang w:val="en-US"/>
              </w:rPr>
              <w:t>ent on January 7 2014, which le</w:t>
            </w:r>
            <w:r w:rsidRPr="004B746F">
              <w:rPr>
                <w:b w:val="0"/>
                <w:lang w:val="en-US"/>
              </w:rPr>
              <w:t xml:space="preserve">d to a major false alarm as a fast CME was predicted </w:t>
            </w:r>
            <w:r>
              <w:rPr>
                <w:b w:val="0"/>
                <w:lang w:val="en-US"/>
              </w:rPr>
              <w:t xml:space="preserve">to </w:t>
            </w:r>
            <w:r w:rsidRPr="004B746F">
              <w:rPr>
                <w:b w:val="0"/>
                <w:lang w:val="en-US"/>
              </w:rPr>
              <w:t xml:space="preserve">be very </w:t>
            </w:r>
            <w:proofErr w:type="spellStart"/>
            <w:r w:rsidRPr="004B746F">
              <w:rPr>
                <w:b w:val="0"/>
                <w:lang w:val="en-US"/>
              </w:rPr>
              <w:t>geo</w:t>
            </w:r>
            <w:r>
              <w:rPr>
                <w:b w:val="0"/>
                <w:lang w:val="en-US"/>
              </w:rPr>
              <w:t>e</w:t>
            </w:r>
            <w:r w:rsidRPr="004B746F">
              <w:rPr>
                <w:b w:val="0"/>
                <w:lang w:val="en-US"/>
              </w:rPr>
              <w:t>ffective</w:t>
            </w:r>
            <w:proofErr w:type="spellEnd"/>
            <w:r w:rsidRPr="004B746F">
              <w:rPr>
                <w:b w:val="0"/>
                <w:lang w:val="en-US"/>
              </w:rPr>
              <w:t xml:space="preserve"> but</w:t>
            </w:r>
            <w:r w:rsidR="00571FB3">
              <w:rPr>
                <w:b w:val="0"/>
                <w:lang w:val="en-US"/>
              </w:rPr>
              <w:t>, in fact,</w:t>
            </w:r>
            <w:r w:rsidRPr="004B746F">
              <w:rPr>
                <w:b w:val="0"/>
                <w:lang w:val="en-US"/>
              </w:rPr>
              <w:t xml:space="preserve"> did not hit the Earth. We were able to synthesize data from SOHO, STEREO, Wind, Mars Express and MSL</w:t>
            </w:r>
            <w:r>
              <w:rPr>
                <w:b w:val="0"/>
                <w:lang w:val="en-US"/>
              </w:rPr>
              <w:t xml:space="preserve"> to </w:t>
            </w:r>
            <w:r w:rsidRPr="004B746F">
              <w:rPr>
                <w:b w:val="0"/>
                <w:lang w:val="en-US"/>
              </w:rPr>
              <w:t>show that a CME may erupt in a direction that is about 40° different in heliospheric longitude compared to the position of the source region (</w:t>
            </w:r>
            <w:proofErr w:type="spellStart"/>
            <w:r w:rsidRPr="004B746F">
              <w:rPr>
                <w:b w:val="0"/>
                <w:lang w:val="en-US"/>
              </w:rPr>
              <w:t>Möstl</w:t>
            </w:r>
            <w:proofErr w:type="spellEnd"/>
            <w:r w:rsidRPr="004B746F">
              <w:rPr>
                <w:b w:val="0"/>
                <w:lang w:val="en-US"/>
              </w:rPr>
              <w:t xml:space="preserve"> et al. 2015, </w:t>
            </w:r>
            <w:r w:rsidRPr="00571FB3">
              <w:rPr>
                <w:b w:val="0"/>
                <w:i/>
                <w:lang w:val="en-US"/>
              </w:rPr>
              <w:t>Nature Communications</w:t>
            </w:r>
            <w:r w:rsidRPr="004B746F">
              <w:rPr>
                <w:b w:val="0"/>
                <w:lang w:val="en-US"/>
              </w:rPr>
              <w:t xml:space="preserve">, in press). </w:t>
            </w:r>
          </w:p>
          <w:p w14:paraId="545C23AD" w14:textId="77777777" w:rsidR="00AB0C6A" w:rsidRDefault="00AB0C6A" w:rsidP="00147FC7">
            <w:pPr>
              <w:spacing w:before="120" w:after="120"/>
              <w:rPr>
                <w:b w:val="0"/>
                <w:lang w:val="en-US"/>
              </w:rPr>
            </w:pPr>
          </w:p>
          <w:p w14:paraId="6DD194FD" w14:textId="77777777" w:rsidR="00AB0C6A" w:rsidRDefault="00AB0C6A" w:rsidP="00147FC7">
            <w:pPr>
              <w:spacing w:before="120" w:after="120"/>
              <w:rPr>
                <w:b w:val="0"/>
                <w:lang w:val="en-US"/>
              </w:rPr>
            </w:pPr>
            <w:r>
              <w:rPr>
                <w:noProof/>
                <w:color w:val="262626" w:themeColor="accent6" w:themeShade="80"/>
                <w:lang w:val="en-US" w:eastAsia="en-US"/>
              </w:rPr>
              <w:lastRenderedPageBreak/>
              <w:drawing>
                <wp:inline distT="0" distB="0" distL="0" distR="0" wp14:anchorId="55B9584A" wp14:editId="427CF084">
                  <wp:extent cx="5756922" cy="3474720"/>
                  <wp:effectExtent l="0" t="0" r="0" b="0"/>
                  <wp:docPr id="22" name="Bild 4" descr="Macintosh HD:Users:chris:Desktop:2015 05 annual report helcats WP3/4:visual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Desktop:2015 05 annual report helcats WP3/4:visuals_2012.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63105" cy="3478452"/>
                          </a:xfrm>
                          <a:prstGeom prst="rect">
                            <a:avLst/>
                          </a:prstGeom>
                          <a:noFill/>
                          <a:ln>
                            <a:noFill/>
                          </a:ln>
                        </pic:spPr>
                      </pic:pic>
                    </a:graphicData>
                  </a:graphic>
                </wp:inline>
              </w:drawing>
            </w:r>
          </w:p>
          <w:p w14:paraId="1C4D9264" w14:textId="77777777" w:rsidR="00AB0C6A" w:rsidRDefault="00AB0C6A" w:rsidP="00147FC7">
            <w:pPr>
              <w:spacing w:before="120" w:after="120"/>
              <w:jc w:val="center"/>
              <w:rPr>
                <w:b w:val="0"/>
                <w:i/>
              </w:rPr>
            </w:pPr>
            <w:r w:rsidRPr="002A7DF4">
              <w:rPr>
                <w:b w:val="0"/>
                <w:i/>
              </w:rPr>
              <w:t>Figure 4.1: In situ magnetic field visualisation. On the left panel the position of the spacecraft and planets, up to the orbit of Mars, as well as the current time, is shown. On the right panel, the total magnetic field (black) and the vector components (</w:t>
            </w:r>
            <w:proofErr w:type="spellStart"/>
            <w:r w:rsidRPr="002A7DF4">
              <w:rPr>
                <w:b w:val="0"/>
                <w:i/>
              </w:rPr>
              <w:t>Bx</w:t>
            </w:r>
            <w:proofErr w:type="spellEnd"/>
            <w:r w:rsidRPr="002A7DF4">
              <w:rPr>
                <w:b w:val="0"/>
                <w:i/>
              </w:rPr>
              <w:t xml:space="preserve"> red, By green, </w:t>
            </w:r>
            <w:proofErr w:type="spellStart"/>
            <w:r w:rsidRPr="002A7DF4">
              <w:rPr>
                <w:b w:val="0"/>
                <w:i/>
              </w:rPr>
              <w:t>Bz</w:t>
            </w:r>
            <w:proofErr w:type="spellEnd"/>
            <w:r w:rsidRPr="002A7DF4">
              <w:rPr>
                <w:b w:val="0"/>
                <w:i/>
              </w:rPr>
              <w:t xml:space="preserve"> blue) can been seen as obtained from the 5 spacecraft MESSENGER, Venus Express, STEREO-A/B, Wind. The current time is given as a vertical solid line in each plot. UNIGRAZ has made yearly movies for 2007-2014, including all the data that is currently available. A sample for 2012 can be found here:</w:t>
            </w:r>
            <w:r>
              <w:rPr>
                <w:b w:val="0"/>
                <w:i/>
              </w:rPr>
              <w:t xml:space="preserve"> </w:t>
            </w:r>
          </w:p>
          <w:p w14:paraId="66F5D021" w14:textId="77777777" w:rsidR="00AB0C6A" w:rsidRPr="002A7DF4" w:rsidRDefault="009950E9" w:rsidP="00147FC7">
            <w:pPr>
              <w:spacing w:before="120" w:after="120"/>
              <w:jc w:val="center"/>
              <w:rPr>
                <w:b w:val="0"/>
                <w:i/>
                <w:lang w:val="de-DE"/>
              </w:rPr>
            </w:pPr>
            <w:hyperlink r:id="rId28" w:history="1">
              <w:r w:rsidR="00AB0C6A" w:rsidRPr="002A7DF4">
                <w:rPr>
                  <w:rStyle w:val="Hyperlink"/>
                  <w:b w:val="0"/>
                  <w:i/>
                  <w:color w:val="393939" w:themeColor="accent6" w:themeShade="BF"/>
                  <w:lang w:val="de-DE"/>
                </w:rPr>
                <w:t>http://www200.uni-graz.at/%7Emoestlc/helcats/helcats_B_insitu_2012.mp4</w:t>
              </w:r>
            </w:hyperlink>
          </w:p>
          <w:p w14:paraId="7F3E7EF7" w14:textId="77777777" w:rsidR="00AB0C6A" w:rsidRDefault="00AB0C6A" w:rsidP="00147FC7">
            <w:pPr>
              <w:spacing w:before="120" w:after="120"/>
              <w:jc w:val="center"/>
              <w:rPr>
                <w:b w:val="0"/>
                <w:lang w:val="en-US"/>
              </w:rPr>
            </w:pPr>
            <w:r>
              <w:rPr>
                <w:noProof/>
                <w:lang w:val="en-US" w:eastAsia="en-US"/>
              </w:rPr>
              <w:lastRenderedPageBreak/>
              <w:drawing>
                <wp:inline distT="0" distB="0" distL="0" distR="0" wp14:anchorId="4E23C56E" wp14:editId="4D59DFC2">
                  <wp:extent cx="4286332" cy="4343400"/>
                  <wp:effectExtent l="0" t="0" r="6350" b="0"/>
                  <wp:docPr id="23" name="Bild 5" descr="Macintosh HD:Users:chris:Desktop:2015 05 annual report helcats WP3/4:visuals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ris:Desktop:2015 05 annual report helcats WP3/4:visuals_circle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6564" cy="4343635"/>
                          </a:xfrm>
                          <a:prstGeom prst="rect">
                            <a:avLst/>
                          </a:prstGeom>
                          <a:noFill/>
                          <a:ln>
                            <a:noFill/>
                          </a:ln>
                        </pic:spPr>
                      </pic:pic>
                    </a:graphicData>
                  </a:graphic>
                </wp:inline>
              </w:drawing>
            </w:r>
          </w:p>
          <w:p w14:paraId="1B99C909" w14:textId="77777777" w:rsidR="00AB0C6A" w:rsidRPr="002A7DF4" w:rsidRDefault="00AB0C6A" w:rsidP="00147FC7">
            <w:pPr>
              <w:spacing w:before="120" w:after="120"/>
              <w:jc w:val="center"/>
              <w:rPr>
                <w:b w:val="0"/>
                <w:i/>
              </w:rPr>
            </w:pPr>
            <w:r w:rsidRPr="002A7DF4">
              <w:rPr>
                <w:b w:val="0"/>
                <w:i/>
              </w:rPr>
              <w:t xml:space="preserve">Figure 4.2:  Screenshot of a visualization of the CME fronts (blue = from HI on Behind, red = from Ahead) as given in the preliminary WP3 catalogue, with CME constant directions and speeds taken from the SSEF30 </w:t>
            </w:r>
            <w:r w:rsidR="00571FB3">
              <w:rPr>
                <w:b w:val="0"/>
                <w:i/>
              </w:rPr>
              <w:t xml:space="preserve">code </w:t>
            </w:r>
            <w:r w:rsidRPr="002A7DF4">
              <w:rPr>
                <w:b w:val="0"/>
                <w:i/>
              </w:rPr>
              <w:t>results. The movie from which this is taken covers April 2007 to July 2013. It contains those CMEs which propagate with some part in the solar equatorial plane (SEQ), so they extend over the position angle of 90 or 270, for STEREO A and B, respectively. Thick lines indicate that the CME central position angle is close the SEQ, while thin lines indicate CMEs propagating away from the SEQ. This movie is available at:</w:t>
            </w:r>
          </w:p>
          <w:p w14:paraId="75C2291F" w14:textId="77777777" w:rsidR="00AB0C6A" w:rsidRPr="002A7DF4" w:rsidRDefault="009950E9" w:rsidP="00147FC7">
            <w:pPr>
              <w:spacing w:before="120" w:after="120"/>
              <w:jc w:val="center"/>
              <w:rPr>
                <w:b w:val="0"/>
                <w:i/>
                <w:lang w:val="de-DE"/>
              </w:rPr>
            </w:pPr>
            <w:hyperlink r:id="rId30" w:history="1">
              <w:r w:rsidR="00AB0C6A" w:rsidRPr="002A7DF4">
                <w:rPr>
                  <w:rStyle w:val="Hyperlink"/>
                  <w:b w:val="0"/>
                  <w:i/>
                  <w:color w:val="393939" w:themeColor="accent6" w:themeShade="BF"/>
                  <w:lang w:val="de-DE"/>
                </w:rPr>
                <w:t>http://www200.uni-graz.at/%7Emoestlc/helcats/hicat_ssef30_visual_pa.mp4</w:t>
              </w:r>
            </w:hyperlink>
          </w:p>
          <w:p w14:paraId="34B075B6" w14:textId="77777777" w:rsidR="00AB0C6A" w:rsidRPr="002A7DF4" w:rsidRDefault="00AB0C6A" w:rsidP="00147FC7">
            <w:pPr>
              <w:spacing w:before="120" w:after="120"/>
              <w:rPr>
                <w:b w:val="0"/>
                <w:lang w:val="en-US"/>
              </w:rPr>
            </w:pPr>
          </w:p>
          <w:p w14:paraId="70A08CDF" w14:textId="77777777" w:rsidR="00AB0C6A" w:rsidRPr="004B746F" w:rsidRDefault="00AB0C6A" w:rsidP="00147FC7">
            <w:pPr>
              <w:spacing w:before="120" w:after="120"/>
              <w:rPr>
                <w:b w:val="0"/>
                <w:lang w:val="en-US"/>
              </w:rPr>
            </w:pPr>
          </w:p>
        </w:tc>
      </w:tr>
      <w:tr w:rsidR="00AB0C6A" w:rsidRPr="004B746F" w14:paraId="5FF784DE" w14:textId="77777777"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14:paraId="48DBF3B0" w14:textId="77777777" w:rsidR="00AB0C6A" w:rsidRPr="004B746F" w:rsidRDefault="00AB0C6A" w:rsidP="00147FC7">
            <w:pPr>
              <w:spacing w:before="120" w:after="120"/>
              <w:rPr>
                <w:color w:val="262626" w:themeColor="accent6" w:themeShade="80"/>
                <w:lang w:val="en-US"/>
              </w:rPr>
            </w:pPr>
            <w:r w:rsidRPr="004B746F">
              <w:rPr>
                <w:color w:val="262626" w:themeColor="accent6" w:themeShade="80"/>
                <w:lang w:val="en-US"/>
              </w:rPr>
              <w:lastRenderedPageBreak/>
              <w:t xml:space="preserve">WP4 SUMMARY/NEXT STEPS: </w:t>
            </w:r>
          </w:p>
          <w:p w14:paraId="392091C9" w14:textId="77777777" w:rsidR="00AB0C6A" w:rsidRPr="004B746F" w:rsidRDefault="00AB0C6A" w:rsidP="00147FC7">
            <w:pPr>
              <w:spacing w:before="120" w:after="120"/>
              <w:rPr>
                <w:b w:val="0"/>
                <w:lang w:val="en-US"/>
              </w:rPr>
            </w:pPr>
            <w:r w:rsidRPr="004B746F">
              <w:rPr>
                <w:b w:val="0"/>
                <w:lang w:val="en-US"/>
              </w:rPr>
              <w:t>In summary, the data needed for this WP are in principle almost all readily available and have been brought into normalized formats. The lists of solar, heliospheric and in</w:t>
            </w:r>
            <w:r w:rsidR="00571FB3">
              <w:rPr>
                <w:b w:val="0"/>
                <w:lang w:val="en-US"/>
              </w:rPr>
              <w:t>-</w:t>
            </w:r>
            <w:r w:rsidRPr="004B746F">
              <w:rPr>
                <w:b w:val="0"/>
                <w:lang w:val="en-US"/>
              </w:rPr>
              <w:t xml:space="preserve">situ phenomena related to CMEs are currently being established, which will form the basis for the linked catalogue and the validation of the HI CME catalogue with </w:t>
            </w:r>
            <w:r w:rsidR="004C74D1">
              <w:rPr>
                <w:b w:val="0"/>
                <w:i/>
                <w:lang w:val="en-US"/>
              </w:rPr>
              <w:t>in-</w:t>
            </w:r>
            <w:r w:rsidRPr="005E21F1">
              <w:rPr>
                <w:b w:val="0"/>
                <w:i/>
                <w:lang w:val="en-US"/>
              </w:rPr>
              <w:t>situ</w:t>
            </w:r>
            <w:r w:rsidRPr="004B746F">
              <w:rPr>
                <w:b w:val="0"/>
                <w:lang w:val="en-US"/>
              </w:rPr>
              <w:t xml:space="preserve"> data</w:t>
            </w:r>
            <w:r>
              <w:rPr>
                <w:b w:val="0"/>
                <w:lang w:val="en-US"/>
              </w:rPr>
              <w:t xml:space="preserve">. These </w:t>
            </w:r>
            <w:r w:rsidRPr="004B746F">
              <w:rPr>
                <w:b w:val="0"/>
                <w:lang w:val="en-US"/>
              </w:rPr>
              <w:t>will be the two main outputs of this WP. The next steps are:</w:t>
            </w:r>
          </w:p>
          <w:p w14:paraId="3185A69C" w14:textId="77777777" w:rsidR="00AB0C6A" w:rsidRPr="004B746F" w:rsidRDefault="00AB0C6A" w:rsidP="00147FC7">
            <w:pPr>
              <w:spacing w:before="120" w:after="120"/>
              <w:rPr>
                <w:b w:val="0"/>
                <w:color w:val="262626" w:themeColor="accent6" w:themeShade="80"/>
                <w:lang w:val="en-US"/>
              </w:rPr>
            </w:pPr>
            <w:r w:rsidRPr="004B746F">
              <w:rPr>
                <w:lang w:val="en-US"/>
              </w:rPr>
              <w:t>4.1:</w:t>
            </w:r>
            <w:r w:rsidRPr="004B746F">
              <w:rPr>
                <w:color w:val="262626" w:themeColor="accent6" w:themeShade="80"/>
                <w:lang w:val="en-US"/>
              </w:rPr>
              <w:t xml:space="preserve"> </w:t>
            </w:r>
            <w:r w:rsidRPr="004B746F">
              <w:rPr>
                <w:b w:val="0"/>
                <w:lang w:val="en-US"/>
              </w:rPr>
              <w:t xml:space="preserve">The CME-ICME event lists from </w:t>
            </w:r>
            <w:proofErr w:type="spellStart"/>
            <w:r w:rsidRPr="004B746F">
              <w:rPr>
                <w:b w:val="0"/>
                <w:lang w:val="en-US"/>
              </w:rPr>
              <w:t>Möstl</w:t>
            </w:r>
            <w:proofErr w:type="spellEnd"/>
            <w:r w:rsidRPr="004B746F">
              <w:rPr>
                <w:b w:val="0"/>
                <w:lang w:val="en-US"/>
              </w:rPr>
              <w:t xml:space="preserve"> et al. (2014) and the list</w:t>
            </w:r>
            <w:r>
              <w:rPr>
                <w:b w:val="0"/>
                <w:lang w:val="en-US"/>
              </w:rPr>
              <w:t>s</w:t>
            </w:r>
            <w:r w:rsidRPr="004B746F">
              <w:rPr>
                <w:b w:val="0"/>
                <w:lang w:val="en-US"/>
              </w:rPr>
              <w:t xml:space="preserve"> from </w:t>
            </w:r>
            <w:r>
              <w:rPr>
                <w:b w:val="0"/>
                <w:lang w:val="en-US"/>
              </w:rPr>
              <w:t xml:space="preserve">UGOE and </w:t>
            </w:r>
            <w:r w:rsidRPr="004B746F">
              <w:rPr>
                <w:b w:val="0"/>
                <w:lang w:val="en-US"/>
              </w:rPr>
              <w:t xml:space="preserve">TCD on low coronal signatures can be used for assessing the values to define the spatial and temporal windows, which will then be used for obtaining the low coronal signatures related to the CMEs in the HI CME catalogue. </w:t>
            </w:r>
            <w:r>
              <w:rPr>
                <w:b w:val="0"/>
                <w:lang w:val="en-US"/>
              </w:rPr>
              <w:t xml:space="preserve"> UGOE will update the low coronal event list (currently available</w:t>
            </w:r>
            <w:r w:rsidR="00DC0A7C">
              <w:rPr>
                <w:b w:val="0"/>
                <w:lang w:val="en-US"/>
              </w:rPr>
              <w:t xml:space="preserve"> </w:t>
            </w:r>
            <w:r>
              <w:rPr>
                <w:b w:val="0"/>
                <w:lang w:val="en-US"/>
              </w:rPr>
              <w:t>until the end of 2011).</w:t>
            </w:r>
          </w:p>
          <w:p w14:paraId="6F55794C" w14:textId="77777777" w:rsidR="00AB0C6A" w:rsidRPr="004B746F" w:rsidRDefault="00AB0C6A" w:rsidP="00147FC7">
            <w:pPr>
              <w:spacing w:before="120" w:after="120"/>
              <w:rPr>
                <w:b w:val="0"/>
                <w:lang w:val="en-US"/>
              </w:rPr>
            </w:pPr>
            <w:r w:rsidRPr="004B746F">
              <w:rPr>
                <w:lang w:val="en-US"/>
              </w:rPr>
              <w:t>4.2:</w:t>
            </w:r>
            <w:r w:rsidRPr="004B746F">
              <w:rPr>
                <w:b w:val="0"/>
                <w:color w:val="262626" w:themeColor="accent6" w:themeShade="80"/>
                <w:lang w:val="en-US"/>
              </w:rPr>
              <w:t xml:space="preserve"> </w:t>
            </w:r>
            <w:r w:rsidRPr="004B746F">
              <w:rPr>
                <w:b w:val="0"/>
                <w:lang w:val="en-US"/>
              </w:rPr>
              <w:t xml:space="preserve">The ICME catalogue will be further revised and checked. ICME parameters (e.g. maximum total magnetic field) will be re-determined in a centralized way for all the events in the ICME catalogue. The parameters listed in the reference catalogues (listed above) will not be reused to avoid differences in the way they were defined. Categorization of ICMEs (into flux-rope/non-flux-rope ICMEs, complex ICMEs, </w:t>
            </w:r>
            <w:r w:rsidRPr="004B746F">
              <w:rPr>
                <w:b w:val="0"/>
                <w:i/>
                <w:lang w:val="en-US"/>
              </w:rPr>
              <w:t>etc.</w:t>
            </w:r>
            <w:r w:rsidRPr="004B746F">
              <w:rPr>
                <w:b w:val="0"/>
                <w:lang w:val="en-US"/>
              </w:rPr>
              <w:t xml:space="preserve">) will be performed, preferably in an automatic fashion. For that purpose the algorithms for categorizing ICMEs will be developed. </w:t>
            </w:r>
            <w:r w:rsidRPr="004B746F">
              <w:rPr>
                <w:b w:val="0"/>
                <w:lang w:val="en-US"/>
              </w:rPr>
              <w:lastRenderedPageBreak/>
              <w:t>Grad-</w:t>
            </w:r>
            <w:proofErr w:type="spellStart"/>
            <w:r w:rsidRPr="004B746F">
              <w:rPr>
                <w:b w:val="0"/>
                <w:lang w:val="en-US"/>
              </w:rPr>
              <w:t>Shafranov</w:t>
            </w:r>
            <w:proofErr w:type="spellEnd"/>
            <w:r w:rsidRPr="004B746F">
              <w:rPr>
                <w:b w:val="0"/>
                <w:lang w:val="en-US"/>
              </w:rPr>
              <w:t xml:space="preserve"> reconstruction will be applied to the events for which such an analysis is possible.</w:t>
            </w:r>
          </w:p>
          <w:p w14:paraId="3D1B5584" w14:textId="77777777" w:rsidR="00AB0C6A" w:rsidRDefault="00AB0C6A" w:rsidP="00147FC7">
            <w:pPr>
              <w:spacing w:before="120" w:after="120"/>
              <w:rPr>
                <w:color w:val="262626" w:themeColor="accent6" w:themeShade="80"/>
                <w:lang w:val="en-US"/>
              </w:rPr>
            </w:pPr>
            <w:r w:rsidRPr="004B746F">
              <w:rPr>
                <w:lang w:val="en-US"/>
              </w:rPr>
              <w:t>4.3:</w:t>
            </w:r>
            <w:r w:rsidRPr="004B746F">
              <w:rPr>
                <w:b w:val="0"/>
                <w:lang w:val="en-US"/>
              </w:rPr>
              <w:t xml:space="preserve"> First tests on the predicted vs. actual ICME arrivals will be undertaken by UNIGRAZ, in a similar way as </w:t>
            </w:r>
            <w:proofErr w:type="spellStart"/>
            <w:r w:rsidRPr="004B746F">
              <w:rPr>
                <w:b w:val="0"/>
                <w:lang w:val="en-US"/>
              </w:rPr>
              <w:t>Möstl</w:t>
            </w:r>
            <w:proofErr w:type="spellEnd"/>
            <w:r w:rsidRPr="004B746F">
              <w:rPr>
                <w:b w:val="0"/>
                <w:lang w:val="en-US"/>
              </w:rPr>
              <w:t xml:space="preserve"> et al. (2014) and Tucker-Hood et al. (2015) but for a much larger set of events and </w:t>
            </w:r>
            <w:r w:rsidRPr="007249E4">
              <w:rPr>
                <w:b w:val="0"/>
                <w:i/>
                <w:lang w:val="en-US"/>
              </w:rPr>
              <w:t>in situ</w:t>
            </w:r>
            <w:r w:rsidRPr="004B746F">
              <w:rPr>
                <w:b w:val="0"/>
                <w:lang w:val="en-US"/>
              </w:rPr>
              <w:t xml:space="preserve"> spacecraft (using skill scores for arrival time differences, hits vs. misses etc.). A list of ICME arrival times predicted by the SSEF technique but not existent in the ICME catalogue will be composed. UH and UNIGRAZ will check i</w:t>
            </w:r>
            <w:r w:rsidRPr="004B746F">
              <w:rPr>
                <w:b w:val="0"/>
                <w:i/>
                <w:lang w:val="en-US"/>
              </w:rPr>
              <w:t>n situ</w:t>
            </w:r>
            <w:r w:rsidRPr="004B746F">
              <w:rPr>
                <w:b w:val="0"/>
                <w:lang w:val="en-US"/>
              </w:rPr>
              <w:t xml:space="preserve"> data for possible signatures of ICMEs during the predicted arrival time ranges, and may augment the ICME catalogues or make a new ICME catalogue that does not depend on (subjective) visual identification of ICMEs in </w:t>
            </w:r>
            <w:r w:rsidRPr="004B746F">
              <w:rPr>
                <w:b w:val="0"/>
                <w:i/>
                <w:lang w:val="en-US"/>
              </w:rPr>
              <w:t xml:space="preserve">in situ </w:t>
            </w:r>
            <w:r w:rsidRPr="004B746F">
              <w:rPr>
                <w:b w:val="0"/>
                <w:lang w:val="en-US"/>
              </w:rPr>
              <w:t>data. ROB is planning to use the forward modelling parameters obtained in WP3 in order to asses if a CME should arrive to a spacecraft or not (Rodriguez et al., 2011</w:t>
            </w:r>
            <w:r w:rsidR="004C74D1">
              <w:rPr>
                <w:b w:val="0"/>
                <w:lang w:val="en-US"/>
              </w:rPr>
              <w:t xml:space="preserve">, </w:t>
            </w:r>
            <w:r w:rsidR="004C74D1">
              <w:rPr>
                <w:b w:val="0"/>
                <w:i/>
                <w:lang w:val="en-US"/>
              </w:rPr>
              <w:t xml:space="preserve">Solar Phys. </w:t>
            </w:r>
            <w:r w:rsidR="004C74D1">
              <w:rPr>
                <w:b w:val="0"/>
                <w:lang w:val="en-US"/>
              </w:rPr>
              <w:t>270, 561</w:t>
            </w:r>
            <w:r w:rsidRPr="004B746F">
              <w:rPr>
                <w:b w:val="0"/>
                <w:lang w:val="en-US"/>
              </w:rPr>
              <w:t xml:space="preserve">). A more refined analysis can be done starting from this point by directly comparing forward modeling and </w:t>
            </w:r>
            <w:r w:rsidRPr="008A0C50">
              <w:rPr>
                <w:b w:val="0"/>
                <w:i/>
                <w:lang w:val="en-US"/>
              </w:rPr>
              <w:t>in situ</w:t>
            </w:r>
            <w:r w:rsidRPr="004B746F">
              <w:rPr>
                <w:b w:val="0"/>
                <w:lang w:val="en-US"/>
              </w:rPr>
              <w:t xml:space="preserve"> parameters</w:t>
            </w:r>
            <w:r>
              <w:rPr>
                <w:b w:val="0"/>
                <w:lang w:val="en-US"/>
              </w:rPr>
              <w:t>.</w:t>
            </w:r>
          </w:p>
          <w:p w14:paraId="5CAC7B00" w14:textId="77777777" w:rsidR="00AB0C6A" w:rsidRPr="004B746F" w:rsidRDefault="00AB0C6A" w:rsidP="00147FC7">
            <w:pPr>
              <w:spacing w:before="120" w:after="120"/>
              <w:rPr>
                <w:color w:val="262626" w:themeColor="accent6" w:themeShade="80"/>
                <w:lang w:val="en-US"/>
              </w:rPr>
            </w:pPr>
          </w:p>
        </w:tc>
      </w:tr>
    </w:tbl>
    <w:p w14:paraId="35B118A2" w14:textId="77777777" w:rsidR="00AB0C6A" w:rsidRDefault="00AB0C6A" w:rsidP="00AB0C6A">
      <w:pPr>
        <w:rPr>
          <w:lang w:val="en-US"/>
        </w:rPr>
      </w:pPr>
    </w:p>
    <w:p w14:paraId="660ACC7A" w14:textId="77777777" w:rsidR="00AB0C6A" w:rsidRDefault="00AB0C6A" w:rsidP="00AB0C6A">
      <w:pPr>
        <w:rPr>
          <w:lang w:val="en-US"/>
        </w:rPr>
      </w:pPr>
      <w:r>
        <w:rPr>
          <w:lang w:val="en-US"/>
        </w:rPr>
        <w:br w:type="page"/>
      </w:r>
    </w:p>
    <w:tbl>
      <w:tblPr>
        <w:tblStyle w:val="LightShading-Accent6"/>
        <w:tblW w:w="0" w:type="auto"/>
        <w:tblLook w:val="04A0" w:firstRow="1" w:lastRow="0" w:firstColumn="1" w:lastColumn="0" w:noHBand="0" w:noVBand="1"/>
      </w:tblPr>
      <w:tblGrid>
        <w:gridCol w:w="9242"/>
      </w:tblGrid>
      <w:tr w:rsidR="00AB0C6A" w:rsidRPr="00404801" w14:paraId="19F9AE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753450D" w14:textId="77777777" w:rsidR="00AB0C6A" w:rsidRPr="00404801" w:rsidRDefault="00AB0C6A" w:rsidP="00147FC7">
            <w:pPr>
              <w:spacing w:before="120" w:after="120"/>
              <w:jc w:val="center"/>
              <w:rPr>
                <w:sz w:val="28"/>
                <w:szCs w:val="28"/>
              </w:rPr>
            </w:pPr>
            <w:r>
              <w:rPr>
                <w:lang w:val="en-US"/>
              </w:rPr>
              <w:lastRenderedPageBreak/>
              <w:br w:type="page"/>
            </w:r>
            <w:r>
              <w:rPr>
                <w:lang w:val="en-US"/>
              </w:rPr>
              <w:br w:type="page"/>
            </w:r>
            <w:r w:rsidRPr="00404801">
              <w:rPr>
                <w:color w:val="262626" w:themeColor="accent6" w:themeShade="80"/>
                <w:sz w:val="28"/>
                <w:szCs w:val="28"/>
              </w:rPr>
              <w:t>WORK PACKAGE 5 (WP5):</w:t>
            </w:r>
          </w:p>
          <w:p w14:paraId="608CF0AB" w14:textId="77777777" w:rsidR="00AB0C6A" w:rsidRPr="00404801" w:rsidRDefault="00AB0C6A" w:rsidP="00147FC7">
            <w:pPr>
              <w:spacing w:before="120" w:after="120"/>
              <w:jc w:val="center"/>
              <w:rPr>
                <w:sz w:val="28"/>
                <w:szCs w:val="28"/>
              </w:rPr>
            </w:pPr>
            <w:r w:rsidRPr="00404801">
              <w:rPr>
                <w:color w:val="262626" w:themeColor="accent6" w:themeShade="80"/>
                <w:sz w:val="28"/>
                <w:szCs w:val="28"/>
              </w:rPr>
              <w:t>PRODUCING A DEFINITIVE CATALOGUE OF CIRs IMAGED BY STEREO/HI THAT INCLUES VERIFIED MODEL-DERIVED KINEMATIC PROPERTIES</w:t>
            </w:r>
          </w:p>
        </w:tc>
      </w:tr>
      <w:tr w:rsidR="00AB0C6A" w:rsidRPr="00404801" w14:paraId="6CB9F31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A954D0F" w14:textId="77777777" w:rsidR="00AB0C6A" w:rsidRPr="00404801" w:rsidRDefault="00AB0C6A" w:rsidP="00147FC7">
            <w:pPr>
              <w:spacing w:before="120" w:after="120"/>
              <w:rPr>
                <w:color w:val="262626" w:themeColor="accent6" w:themeShade="80"/>
              </w:rPr>
            </w:pPr>
            <w:r w:rsidRPr="00404801">
              <w:rPr>
                <w:color w:val="262626" w:themeColor="accent6" w:themeShade="80"/>
              </w:rPr>
              <w:t xml:space="preserve">WP5 ACTIVITY TYPE: </w:t>
            </w:r>
            <w:r w:rsidRPr="001749A2">
              <w:t>UPS</w:t>
            </w:r>
          </w:p>
        </w:tc>
      </w:tr>
      <w:tr w:rsidR="00AB0C6A" w:rsidRPr="00404801" w14:paraId="7837789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4B0A85B" w14:textId="77777777" w:rsidR="00AB0C6A" w:rsidRPr="00404801" w:rsidRDefault="00AB0C6A" w:rsidP="00147FC7">
            <w:pPr>
              <w:spacing w:before="120" w:after="120"/>
              <w:rPr>
                <w:color w:val="262626" w:themeColor="accent6" w:themeShade="80"/>
              </w:rPr>
            </w:pPr>
            <w:r w:rsidRPr="00404801">
              <w:rPr>
                <w:color w:val="262626" w:themeColor="accent6" w:themeShade="80"/>
              </w:rPr>
              <w:t xml:space="preserve">WP5 DURATION: </w:t>
            </w:r>
            <w:r w:rsidRPr="001749A2">
              <w:t>MONTHS 1 – 36</w:t>
            </w:r>
          </w:p>
        </w:tc>
      </w:tr>
      <w:tr w:rsidR="00AB0C6A" w:rsidRPr="00404801" w14:paraId="3707DD8B"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31AD271" w14:textId="77777777" w:rsidR="00AB0C6A" w:rsidRPr="00404801" w:rsidRDefault="00AB0C6A" w:rsidP="00147FC7">
            <w:pPr>
              <w:spacing w:before="120" w:after="120"/>
            </w:pPr>
            <w:r w:rsidRPr="00404801">
              <w:rPr>
                <w:color w:val="262626" w:themeColor="accent6" w:themeShade="80"/>
              </w:rPr>
              <w:t xml:space="preserve">WP5 LEAD BENEFITIARY: </w:t>
            </w:r>
            <w:r w:rsidRPr="001749A2">
              <w:t>STFC (1)</w:t>
            </w:r>
          </w:p>
        </w:tc>
      </w:tr>
      <w:tr w:rsidR="00AB0C6A" w:rsidRPr="00404801" w14:paraId="59634AB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3CAE295" w14:textId="77777777" w:rsidR="00AB0C6A" w:rsidRPr="00404801" w:rsidRDefault="00AB0C6A" w:rsidP="00147FC7">
            <w:pPr>
              <w:spacing w:before="120" w:after="120"/>
              <w:rPr>
                <w:color w:val="262626" w:themeColor="accent6" w:themeShade="80"/>
              </w:rPr>
            </w:pPr>
            <w:r w:rsidRPr="00404801">
              <w:rPr>
                <w:color w:val="262626" w:themeColor="accent6" w:themeShade="80"/>
              </w:rPr>
              <w:t>WP5 LEADER</w:t>
            </w:r>
            <w:r w:rsidRPr="001749A2">
              <w:rPr>
                <w:color w:val="262626" w:themeColor="accent6" w:themeShade="80"/>
              </w:rPr>
              <w:t xml:space="preserve">: </w:t>
            </w:r>
            <w:r w:rsidRPr="001749A2">
              <w:t xml:space="preserve">Dr Alexis </w:t>
            </w:r>
            <w:proofErr w:type="spellStart"/>
            <w:r w:rsidRPr="001749A2">
              <w:t>Rouillard</w:t>
            </w:r>
            <w:proofErr w:type="spellEnd"/>
          </w:p>
        </w:tc>
      </w:tr>
      <w:tr w:rsidR="00AB0C6A" w:rsidRPr="00404801" w14:paraId="4B1F748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13721FB" w14:textId="77777777" w:rsidR="00AB0C6A" w:rsidRPr="00404801" w:rsidRDefault="00AB0C6A" w:rsidP="00147FC7">
            <w:pPr>
              <w:spacing w:before="120" w:after="120"/>
            </w:pPr>
            <w:r w:rsidRPr="00404801">
              <w:rPr>
                <w:color w:val="262626" w:themeColor="accent6" w:themeShade="80"/>
              </w:rPr>
              <w:t xml:space="preserve">WP5 </w:t>
            </w:r>
            <w:r>
              <w:rPr>
                <w:color w:val="262626" w:themeColor="accent6" w:themeShade="80"/>
              </w:rPr>
              <w:t>CONTRI</w:t>
            </w:r>
            <w:r w:rsidRPr="00404801">
              <w:rPr>
                <w:color w:val="262626" w:themeColor="accent6" w:themeShade="80"/>
              </w:rPr>
              <w:t xml:space="preserve">BUTORS: </w:t>
            </w:r>
            <w:r w:rsidRPr="001749A2">
              <w:t>UH (7)</w:t>
            </w:r>
          </w:p>
        </w:tc>
      </w:tr>
      <w:tr w:rsidR="00AB0C6A" w:rsidRPr="00404801" w14:paraId="3C95F8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0C6FAF3" w14:textId="77777777" w:rsidR="00AB0C6A" w:rsidRPr="00404801" w:rsidRDefault="00AB0C6A" w:rsidP="004C74D1">
            <w:pPr>
              <w:widowControl w:val="0"/>
              <w:autoSpaceDE w:val="0"/>
              <w:autoSpaceDN w:val="0"/>
              <w:adjustRightInd w:val="0"/>
              <w:rPr>
                <w:rFonts w:cs="†ª˙ø◊G„"/>
              </w:rPr>
            </w:pPr>
            <w:r w:rsidRPr="00404801">
              <w:rPr>
                <w:color w:val="262626" w:themeColor="accent6" w:themeShade="80"/>
              </w:rPr>
              <w:t xml:space="preserve">WP5 OVERVIEW: </w:t>
            </w:r>
            <w:r w:rsidRPr="001749A2">
              <w:rPr>
                <w:rFonts w:cs="†ª˙ø◊G„"/>
                <w:b w:val="0"/>
              </w:rPr>
              <w:t xml:space="preserve">The primary goal of WP5 is to provide a catalogue of the spatial and temporal evolution of Stream Interaction Regions (SIRs) </w:t>
            </w:r>
            <w:r w:rsidR="004C74D1" w:rsidRPr="001749A2">
              <w:rPr>
                <w:rFonts w:cs="†ª˙ø◊G„"/>
                <w:b w:val="0"/>
              </w:rPr>
              <w:t xml:space="preserve">(and their substructures) </w:t>
            </w:r>
            <w:r w:rsidRPr="001749A2">
              <w:rPr>
                <w:rFonts w:cs="†ª˙ø◊G„"/>
                <w:b w:val="0"/>
              </w:rPr>
              <w:t>observed by HI in 3-D, following their complete formation process using different observations (mainly imaging but also in</w:t>
            </w:r>
            <w:r w:rsidR="004C74D1">
              <w:rPr>
                <w:rFonts w:cs="†ª˙ø◊G„"/>
                <w:b w:val="0"/>
              </w:rPr>
              <w:t>-</w:t>
            </w:r>
            <w:r w:rsidRPr="001749A2">
              <w:rPr>
                <w:rFonts w:cs="†ª˙ø◊G„"/>
                <w:b w:val="0"/>
              </w:rPr>
              <w:t>situ) from the Sun out to 1 AU. The output of the solar wind stream advanced catalogue will be optimized to help the space physics community in the search for clues on the origin, propagation, 3D morphology, and the planetary effects of CIRs and the slow solar wind.</w:t>
            </w:r>
          </w:p>
        </w:tc>
      </w:tr>
      <w:tr w:rsidR="00AB0C6A" w:rsidRPr="00404801" w14:paraId="7CD97DE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0776123" w14:textId="77777777" w:rsidR="00AB0C6A" w:rsidRPr="001749A2" w:rsidRDefault="00AB0C6A" w:rsidP="00147FC7">
            <w:pPr>
              <w:spacing w:before="120" w:after="120"/>
            </w:pPr>
            <w:r w:rsidRPr="00404801">
              <w:rPr>
                <w:color w:val="262626" w:themeColor="accent6" w:themeShade="80"/>
              </w:rPr>
              <w:t xml:space="preserve">WP5 </w:t>
            </w:r>
            <w:r>
              <w:rPr>
                <w:color w:val="262626" w:themeColor="accent6" w:themeShade="80"/>
              </w:rPr>
              <w:t xml:space="preserve">Task 5.1:  </w:t>
            </w:r>
            <w:r>
              <w:t>CATALOGUING THE OCCURRENCE OF CIRs (TASK LEAD:  UPS)</w:t>
            </w:r>
          </w:p>
          <w:p w14:paraId="5ED6552D" w14:textId="77777777" w:rsidR="00AB0C6A" w:rsidRPr="004C74D1" w:rsidRDefault="00AB0C6A" w:rsidP="004C74D1">
            <w:pPr>
              <w:widowControl w:val="0"/>
              <w:autoSpaceDE w:val="0"/>
              <w:autoSpaceDN w:val="0"/>
              <w:adjustRightInd w:val="0"/>
              <w:spacing w:line="240" w:lineRule="exact"/>
              <w:rPr>
                <w:rFonts w:cs="∞~Úø◊áÎ"/>
                <w:b w:val="0"/>
                <w:lang w:val="fr-FR"/>
              </w:rPr>
            </w:pPr>
            <w:proofErr w:type="spellStart"/>
            <w:r w:rsidRPr="001749A2">
              <w:rPr>
                <w:rFonts w:cs="∞~Úø◊áÎ"/>
                <w:b w:val="0"/>
                <w:lang w:val="fr-FR"/>
              </w:rPr>
              <w:t>Using</w:t>
            </w:r>
            <w:proofErr w:type="spellEnd"/>
            <w:r w:rsidRPr="001749A2">
              <w:rPr>
                <w:rFonts w:cs="∞~Úø◊áÎ"/>
                <w:b w:val="0"/>
                <w:lang w:val="fr-FR"/>
              </w:rPr>
              <w:t xml:space="preserve"> </w:t>
            </w:r>
            <w:r>
              <w:rPr>
                <w:rFonts w:cs="∞~Úø◊áÎ"/>
                <w:b w:val="0"/>
                <w:lang w:val="fr-FR"/>
              </w:rPr>
              <w:t xml:space="preserve">the STEREO </w:t>
            </w:r>
            <w:proofErr w:type="spellStart"/>
            <w:r>
              <w:rPr>
                <w:rFonts w:cs="∞~Úø◊áÎ"/>
                <w:b w:val="0"/>
                <w:lang w:val="fr-FR"/>
              </w:rPr>
              <w:t>Heliospheric</w:t>
            </w:r>
            <w:proofErr w:type="spellEnd"/>
            <w:r>
              <w:rPr>
                <w:rFonts w:cs="∞~Úø◊áÎ"/>
                <w:b w:val="0"/>
                <w:lang w:val="fr-FR"/>
              </w:rPr>
              <w:t xml:space="preserve"> Imager (HI) time-</w:t>
            </w:r>
            <w:proofErr w:type="spellStart"/>
            <w:r>
              <w:rPr>
                <w:rFonts w:cs="∞~Úø◊áÎ"/>
                <w:b w:val="0"/>
                <w:lang w:val="fr-FR"/>
              </w:rPr>
              <w:t>elongation</w:t>
            </w:r>
            <w:proofErr w:type="spellEnd"/>
            <w:r>
              <w:rPr>
                <w:rFonts w:cs="∞~Úø◊áÎ"/>
                <w:b w:val="0"/>
                <w:lang w:val="fr-FR"/>
              </w:rPr>
              <w:t xml:space="preserve"> ‘</w:t>
            </w:r>
            <w:r w:rsidRPr="001749A2">
              <w:rPr>
                <w:rFonts w:cs="∞~Úø◊áÎ"/>
                <w:b w:val="0"/>
                <w:lang w:val="fr-FR"/>
              </w:rPr>
              <w:t>J-</w:t>
            </w:r>
            <w:proofErr w:type="spellStart"/>
            <w:r w:rsidRPr="001749A2">
              <w:rPr>
                <w:rFonts w:cs="∞~Úø◊áÎ"/>
                <w:b w:val="0"/>
                <w:lang w:val="fr-FR"/>
              </w:rPr>
              <w:t>maps</w:t>
            </w:r>
            <w:proofErr w:type="spellEnd"/>
            <w:r>
              <w:rPr>
                <w:rFonts w:cs="∞~Úø◊áÎ"/>
                <w:b w:val="0"/>
                <w:lang w:val="fr-FR"/>
              </w:rPr>
              <w:t>’</w:t>
            </w:r>
            <w:r w:rsidRPr="001749A2">
              <w:rPr>
                <w:rFonts w:cs="∞~Úø◊áÎ"/>
                <w:b w:val="0"/>
                <w:lang w:val="fr-FR"/>
              </w:rPr>
              <w:t xml:space="preserve"> and </w:t>
            </w:r>
            <w:proofErr w:type="spellStart"/>
            <w:r w:rsidRPr="001749A2">
              <w:rPr>
                <w:rFonts w:cs="∞~Úø◊áÎ"/>
                <w:b w:val="0"/>
                <w:lang w:val="fr-FR"/>
              </w:rPr>
              <w:t>optimized</w:t>
            </w:r>
            <w:proofErr w:type="spellEnd"/>
            <w:r w:rsidRPr="001749A2">
              <w:rPr>
                <w:rFonts w:cs="∞~Úø◊áÎ"/>
                <w:b w:val="0"/>
                <w:lang w:val="fr-FR"/>
              </w:rPr>
              <w:t xml:space="preserve"> running-</w:t>
            </w:r>
            <w:proofErr w:type="spellStart"/>
            <w:r w:rsidRPr="001749A2">
              <w:rPr>
                <w:rFonts w:cs="∞~Úø◊áÎ"/>
                <w:b w:val="0"/>
                <w:lang w:val="fr-FR"/>
              </w:rPr>
              <w:t>difference</w:t>
            </w:r>
            <w:proofErr w:type="spellEnd"/>
            <w:r w:rsidRPr="001749A2">
              <w:rPr>
                <w:rFonts w:cs="∞~Úø◊áÎ"/>
                <w:b w:val="0"/>
                <w:lang w:val="fr-FR"/>
              </w:rPr>
              <w:t xml:space="preserve"> images, </w:t>
            </w:r>
            <w:proofErr w:type="spellStart"/>
            <w:r w:rsidRPr="001749A2">
              <w:rPr>
                <w:rFonts w:cs="∞~Úø◊áÎ"/>
                <w:b w:val="0"/>
                <w:lang w:val="fr-FR"/>
              </w:rPr>
              <w:t>we</w:t>
            </w:r>
            <w:proofErr w:type="spellEnd"/>
            <w:r w:rsidRPr="001749A2">
              <w:rPr>
                <w:rFonts w:cs="∞~Úø◊áÎ"/>
                <w:b w:val="0"/>
                <w:lang w:val="fr-FR"/>
              </w:rPr>
              <w:t xml:space="preserve"> </w:t>
            </w:r>
            <w:r w:rsidR="004C74D1">
              <w:rPr>
                <w:rFonts w:cs="∞~Úø◊áÎ"/>
                <w:b w:val="0"/>
                <w:lang w:val="fr-FR"/>
              </w:rPr>
              <w:t xml:space="preserve">are </w:t>
            </w:r>
            <w:proofErr w:type="spellStart"/>
            <w:r w:rsidR="004C74D1">
              <w:rPr>
                <w:rFonts w:cs="∞~Úø◊áÎ"/>
                <w:b w:val="0"/>
                <w:lang w:val="fr-FR"/>
              </w:rPr>
              <w:t>comiling</w:t>
            </w:r>
            <w:proofErr w:type="spellEnd"/>
            <w:r w:rsidR="004C74D1">
              <w:rPr>
                <w:rFonts w:cs="∞~Úø◊áÎ"/>
                <w:b w:val="0"/>
                <w:lang w:val="fr-FR"/>
              </w:rPr>
              <w:t xml:space="preserve"> a </w:t>
            </w:r>
            <w:proofErr w:type="spellStart"/>
            <w:r w:rsidRPr="001749A2">
              <w:rPr>
                <w:rFonts w:cs="∞~Úø◊áÎ"/>
                <w:b w:val="0"/>
                <w:lang w:val="fr-FR"/>
              </w:rPr>
              <w:t>list</w:t>
            </w:r>
            <w:proofErr w:type="spellEnd"/>
            <w:r w:rsidRPr="001749A2">
              <w:rPr>
                <w:rFonts w:cs="∞~Úø◊áÎ"/>
                <w:b w:val="0"/>
                <w:lang w:val="fr-FR"/>
              </w:rPr>
              <w:t xml:space="preserve"> </w:t>
            </w:r>
            <w:r w:rsidR="004C74D1">
              <w:rPr>
                <w:rFonts w:cs="∞~Úø◊áÎ"/>
                <w:b w:val="0"/>
                <w:lang w:val="fr-FR"/>
              </w:rPr>
              <w:t xml:space="preserve">of </w:t>
            </w:r>
            <w:r w:rsidRPr="001749A2">
              <w:rPr>
                <w:rFonts w:cs="∞~Úø◊áÎ"/>
                <w:b w:val="0"/>
                <w:lang w:val="fr-FR"/>
              </w:rPr>
              <w:t xml:space="preserve">the times of observations of </w:t>
            </w:r>
            <w:proofErr w:type="spellStart"/>
            <w:r w:rsidRPr="001749A2">
              <w:rPr>
                <w:rFonts w:cs="∞~Úø◊áÎ"/>
                <w:b w:val="0"/>
                <w:lang w:val="fr-FR"/>
              </w:rPr>
              <w:t>each</w:t>
            </w:r>
            <w:proofErr w:type="spellEnd"/>
            <w:r w:rsidRPr="001749A2">
              <w:rPr>
                <w:rFonts w:cs="∞~Úø◊áÎ"/>
                <w:b w:val="0"/>
                <w:lang w:val="fr-FR"/>
              </w:rPr>
              <w:t xml:space="preserve"> </w:t>
            </w:r>
            <w:proofErr w:type="spellStart"/>
            <w:r>
              <w:rPr>
                <w:rFonts w:cs="∞~Úø◊áÎ"/>
                <w:b w:val="0"/>
                <w:lang w:val="fr-FR"/>
              </w:rPr>
              <w:t>Corotating</w:t>
            </w:r>
            <w:proofErr w:type="spellEnd"/>
            <w:r>
              <w:rPr>
                <w:rFonts w:cs="∞~Úø◊áÎ"/>
                <w:b w:val="0"/>
                <w:lang w:val="fr-FR"/>
              </w:rPr>
              <w:t xml:space="preserve"> </w:t>
            </w:r>
            <w:proofErr w:type="spellStart"/>
            <w:r>
              <w:rPr>
                <w:rFonts w:cs="∞~Úø◊áÎ"/>
                <w:b w:val="0"/>
                <w:lang w:val="fr-FR"/>
              </w:rPr>
              <w:t>Interation</w:t>
            </w:r>
            <w:proofErr w:type="spellEnd"/>
            <w:r>
              <w:rPr>
                <w:rFonts w:cs="∞~Úø◊áÎ"/>
                <w:b w:val="0"/>
                <w:lang w:val="fr-FR"/>
              </w:rPr>
              <w:t xml:space="preserve"> </w:t>
            </w:r>
            <w:proofErr w:type="spellStart"/>
            <w:r>
              <w:rPr>
                <w:rFonts w:cs="∞~Úø◊áÎ"/>
                <w:b w:val="0"/>
                <w:lang w:val="fr-FR"/>
              </w:rPr>
              <w:t>Region</w:t>
            </w:r>
            <w:proofErr w:type="spellEnd"/>
            <w:r>
              <w:rPr>
                <w:rFonts w:cs="∞~Úø◊áÎ"/>
                <w:b w:val="0"/>
                <w:lang w:val="fr-FR"/>
              </w:rPr>
              <w:t xml:space="preserve"> (</w:t>
            </w:r>
            <w:r w:rsidRPr="001749A2">
              <w:rPr>
                <w:rFonts w:cs="∞~Úø◊áÎ"/>
                <w:b w:val="0"/>
                <w:lang w:val="fr-FR"/>
              </w:rPr>
              <w:t>CIR</w:t>
            </w:r>
            <w:r>
              <w:rPr>
                <w:rFonts w:cs="∞~Úø◊áÎ"/>
                <w:b w:val="0"/>
                <w:lang w:val="fr-FR"/>
              </w:rPr>
              <w:t>)</w:t>
            </w:r>
            <w:r w:rsidRPr="001749A2">
              <w:rPr>
                <w:rFonts w:cs="∞~Úø◊áÎ"/>
                <w:b w:val="0"/>
                <w:lang w:val="fr-FR"/>
              </w:rPr>
              <w:t xml:space="preserve"> in HI images</w:t>
            </w:r>
            <w:r>
              <w:rPr>
                <w:rFonts w:cs="∞~Úø◊áÎ"/>
                <w:b w:val="0"/>
                <w:lang w:val="fr-FR"/>
              </w:rPr>
              <w:t>. T</w:t>
            </w:r>
            <w:r w:rsidR="004C74D1">
              <w:rPr>
                <w:rFonts w:cs="∞~Úø◊áÎ"/>
                <w:b w:val="0"/>
                <w:lang w:val="fr-FR"/>
              </w:rPr>
              <w:t xml:space="preserve">o date </w:t>
            </w:r>
            <w:proofErr w:type="spellStart"/>
            <w:r w:rsidR="004C74D1">
              <w:rPr>
                <w:rFonts w:cs="∞~Úø◊áÎ"/>
                <w:b w:val="0"/>
                <w:lang w:val="fr-FR"/>
              </w:rPr>
              <w:t>t</w:t>
            </w:r>
            <w:r>
              <w:rPr>
                <w:rFonts w:cs="∞~Úø◊áÎ"/>
                <w:b w:val="0"/>
                <w:lang w:val="fr-FR"/>
              </w:rPr>
              <w:t>his</w:t>
            </w:r>
            <w:proofErr w:type="spellEnd"/>
            <w:r>
              <w:rPr>
                <w:rFonts w:cs="∞~Úø◊áÎ"/>
                <w:b w:val="0"/>
                <w:lang w:val="fr-FR"/>
              </w:rPr>
              <w:t xml:space="preserve"> has been </w:t>
            </w:r>
            <w:proofErr w:type="spellStart"/>
            <w:r>
              <w:rPr>
                <w:rFonts w:cs="∞~Úø◊áÎ"/>
                <w:b w:val="0"/>
                <w:lang w:val="fr-FR"/>
              </w:rPr>
              <w:t>done</w:t>
            </w:r>
            <w:proofErr w:type="spellEnd"/>
            <w:r>
              <w:rPr>
                <w:rFonts w:cs="∞~Úø◊áÎ"/>
                <w:b w:val="0"/>
                <w:lang w:val="fr-FR"/>
              </w:rPr>
              <w:t xml:space="preserve"> for </w:t>
            </w:r>
            <w:proofErr w:type="spellStart"/>
            <w:r w:rsidR="004C74D1">
              <w:rPr>
                <w:rFonts w:cs="∞~Úø◊áÎ"/>
                <w:b w:val="0"/>
                <w:lang w:val="fr-FR"/>
              </w:rPr>
              <w:t>much</w:t>
            </w:r>
            <w:proofErr w:type="spellEnd"/>
            <w:r w:rsidR="004C74D1">
              <w:rPr>
                <w:rFonts w:cs="∞~Úø◊áÎ"/>
                <w:b w:val="0"/>
                <w:lang w:val="fr-FR"/>
              </w:rPr>
              <w:t xml:space="preserve"> of the STEREO-A data</w:t>
            </w:r>
            <w:r>
              <w:rPr>
                <w:rFonts w:cs="∞~Úø◊áÎ"/>
                <w:b w:val="0"/>
                <w:lang w:val="fr-FR"/>
              </w:rPr>
              <w:t xml:space="preserve">. In addition, </w:t>
            </w:r>
            <w:proofErr w:type="spellStart"/>
            <w:r>
              <w:rPr>
                <w:rFonts w:cs="∞~Úø◊áÎ"/>
                <w:b w:val="0"/>
                <w:lang w:val="fr-FR"/>
              </w:rPr>
              <w:t>from</w:t>
            </w:r>
            <w:proofErr w:type="spellEnd"/>
            <w:r>
              <w:rPr>
                <w:rFonts w:cs="∞~Úø◊áÎ"/>
                <w:b w:val="0"/>
                <w:lang w:val="fr-FR"/>
              </w:rPr>
              <w:t xml:space="preserve"> </w:t>
            </w:r>
            <w:r w:rsidRPr="001749A2">
              <w:rPr>
                <w:rFonts w:cs="∞~Úø◊áÎ"/>
                <w:b w:val="0"/>
                <w:lang w:val="fr-FR"/>
              </w:rPr>
              <w:t xml:space="preserve">the CIR </w:t>
            </w:r>
            <w:proofErr w:type="spellStart"/>
            <w:r w:rsidRPr="001749A2">
              <w:rPr>
                <w:rFonts w:cs="∞~Úø◊áÎ"/>
                <w:b w:val="0"/>
                <w:lang w:val="fr-FR"/>
              </w:rPr>
              <w:t>fitted</w:t>
            </w:r>
            <w:proofErr w:type="spellEnd"/>
            <w:r w:rsidRPr="001749A2">
              <w:rPr>
                <w:rFonts w:cs="∞~Úø◊áÎ"/>
                <w:b w:val="0"/>
                <w:lang w:val="fr-FR"/>
              </w:rPr>
              <w:t xml:space="preserve"> </w:t>
            </w:r>
            <w:proofErr w:type="spellStart"/>
            <w:r w:rsidRPr="001749A2">
              <w:rPr>
                <w:rFonts w:cs="∞~Úø◊áÎ"/>
                <w:b w:val="0"/>
                <w:lang w:val="fr-FR"/>
              </w:rPr>
              <w:t>trajectories</w:t>
            </w:r>
            <w:proofErr w:type="spellEnd"/>
            <w:r w:rsidRPr="001749A2">
              <w:rPr>
                <w:rFonts w:cs="∞~Úø◊áÎ"/>
                <w:b w:val="0"/>
                <w:lang w:val="fr-FR"/>
              </w:rPr>
              <w:t xml:space="preserve">, </w:t>
            </w:r>
            <w:proofErr w:type="spellStart"/>
            <w:r w:rsidRPr="001749A2">
              <w:rPr>
                <w:rFonts w:cs="∞~Úø◊áÎ"/>
                <w:b w:val="0"/>
                <w:lang w:val="fr-FR"/>
              </w:rPr>
              <w:t>we</w:t>
            </w:r>
            <w:proofErr w:type="spellEnd"/>
            <w:r w:rsidRPr="001749A2">
              <w:rPr>
                <w:rFonts w:cs="∞~Úø◊áÎ"/>
                <w:b w:val="0"/>
                <w:lang w:val="fr-FR"/>
              </w:rPr>
              <w:t xml:space="preserve"> </w:t>
            </w:r>
            <w:proofErr w:type="spellStart"/>
            <w:r w:rsidRPr="001749A2">
              <w:rPr>
                <w:rFonts w:cs="∞~Úø◊áÎ"/>
                <w:b w:val="0"/>
                <w:lang w:val="fr-FR"/>
              </w:rPr>
              <w:t>will</w:t>
            </w:r>
            <w:proofErr w:type="spellEnd"/>
            <w:r w:rsidRPr="001749A2">
              <w:rPr>
                <w:rFonts w:cs="∞~Úø◊áÎ"/>
                <w:b w:val="0"/>
                <w:lang w:val="fr-FR"/>
              </w:rPr>
              <w:t xml:space="preserve"> </w:t>
            </w:r>
            <w:proofErr w:type="spellStart"/>
            <w:r w:rsidRPr="001749A2">
              <w:rPr>
                <w:rFonts w:cs="∞~Úø◊áÎ"/>
                <w:b w:val="0"/>
                <w:lang w:val="fr-FR"/>
              </w:rPr>
              <w:t>provide</w:t>
            </w:r>
            <w:proofErr w:type="spellEnd"/>
            <w:r w:rsidRPr="001749A2">
              <w:rPr>
                <w:rFonts w:cs="∞~Úø◊áÎ"/>
                <w:b w:val="0"/>
                <w:lang w:val="fr-FR"/>
              </w:rPr>
              <w:t xml:space="preserve"> a catalogue of the </w:t>
            </w:r>
            <w:proofErr w:type="spellStart"/>
            <w:r w:rsidRPr="001749A2">
              <w:rPr>
                <w:rFonts w:cs="∞~Úø◊áÎ"/>
                <w:b w:val="0"/>
                <w:lang w:val="fr-FR"/>
              </w:rPr>
              <w:t>arrival</w:t>
            </w:r>
            <w:proofErr w:type="spellEnd"/>
            <w:r w:rsidRPr="001749A2">
              <w:rPr>
                <w:rFonts w:cs="∞~Úø◊áÎ"/>
                <w:b w:val="0"/>
                <w:lang w:val="fr-FR"/>
              </w:rPr>
              <w:t xml:space="preserve"> times of </w:t>
            </w:r>
            <w:proofErr w:type="spellStart"/>
            <w:r w:rsidRPr="001749A2">
              <w:rPr>
                <w:rFonts w:cs="∞~Úø◊áÎ"/>
                <w:b w:val="0"/>
                <w:lang w:val="fr-FR"/>
              </w:rPr>
              <w:t>CIRs</w:t>
            </w:r>
            <w:proofErr w:type="spellEnd"/>
            <w:r w:rsidRPr="001749A2">
              <w:rPr>
                <w:rFonts w:cs="∞~Úø◊áÎ"/>
                <w:b w:val="0"/>
                <w:lang w:val="fr-FR"/>
              </w:rPr>
              <w:t xml:space="preserve"> at Mercury, Venus, Mars, </w:t>
            </w:r>
            <w:proofErr w:type="spellStart"/>
            <w:r w:rsidRPr="001749A2">
              <w:rPr>
                <w:rFonts w:cs="∞~Úø◊áÎ"/>
                <w:b w:val="0"/>
                <w:lang w:val="fr-FR"/>
              </w:rPr>
              <w:t>Earth</w:t>
            </w:r>
            <w:proofErr w:type="spellEnd"/>
            <w:r w:rsidRPr="001749A2">
              <w:rPr>
                <w:rFonts w:cs="∞~Úø◊áÎ"/>
                <w:b w:val="0"/>
                <w:lang w:val="fr-FR"/>
              </w:rPr>
              <w:t xml:space="preserve">, </w:t>
            </w:r>
            <w:proofErr w:type="spellStart"/>
            <w:r w:rsidRPr="001749A2">
              <w:rPr>
                <w:rFonts w:cs="∞~Úø◊áÎ"/>
                <w:b w:val="0"/>
                <w:lang w:val="fr-FR"/>
              </w:rPr>
              <w:t>Saturn</w:t>
            </w:r>
            <w:proofErr w:type="spellEnd"/>
            <w:r w:rsidRPr="001749A2">
              <w:rPr>
                <w:rFonts w:cs="∞~Úø◊áÎ"/>
                <w:b w:val="0"/>
                <w:lang w:val="fr-FR"/>
              </w:rPr>
              <w:t xml:space="preserve">, </w:t>
            </w:r>
            <w:proofErr w:type="spellStart"/>
            <w:r w:rsidRPr="001749A2">
              <w:rPr>
                <w:rFonts w:cs="∞~Úø◊áÎ"/>
                <w:b w:val="0"/>
                <w:lang w:val="fr-FR"/>
              </w:rPr>
              <w:t>thereby</w:t>
            </w:r>
            <w:proofErr w:type="spellEnd"/>
            <w:r w:rsidRPr="001749A2">
              <w:rPr>
                <w:rFonts w:cs="∞~Úø◊áÎ"/>
                <w:b w:val="0"/>
                <w:lang w:val="fr-FR"/>
              </w:rPr>
              <w:t xml:space="preserve"> </w:t>
            </w:r>
            <w:proofErr w:type="spellStart"/>
            <w:r w:rsidRPr="001749A2">
              <w:rPr>
                <w:rFonts w:cs="∞~Úø◊áÎ"/>
                <w:b w:val="0"/>
                <w:lang w:val="fr-FR"/>
              </w:rPr>
              <w:t>providing</w:t>
            </w:r>
            <w:proofErr w:type="spellEnd"/>
            <w:r w:rsidRPr="001749A2">
              <w:rPr>
                <w:rFonts w:cs="∞~Úø◊áÎ"/>
                <w:b w:val="0"/>
                <w:lang w:val="fr-FR"/>
              </w:rPr>
              <w:t xml:space="preserve"> support to </w:t>
            </w:r>
            <w:proofErr w:type="spellStart"/>
            <w:r w:rsidRPr="001749A2">
              <w:rPr>
                <w:rFonts w:cs="∞~Úø◊áÎ"/>
                <w:b w:val="0"/>
                <w:lang w:val="fr-FR"/>
              </w:rPr>
              <w:t>European-funded</w:t>
            </w:r>
            <w:proofErr w:type="spellEnd"/>
            <w:r w:rsidRPr="001749A2">
              <w:rPr>
                <w:rFonts w:cs="∞~Úø◊áÎ"/>
                <w:b w:val="0"/>
                <w:lang w:val="fr-FR"/>
              </w:rPr>
              <w:t xml:space="preserve"> </w:t>
            </w:r>
            <w:proofErr w:type="spellStart"/>
            <w:r w:rsidRPr="001749A2">
              <w:rPr>
                <w:rFonts w:cs="∞~Úø◊áÎ"/>
                <w:b w:val="0"/>
                <w:lang w:val="fr-FR"/>
              </w:rPr>
              <w:t>space</w:t>
            </w:r>
            <w:proofErr w:type="spellEnd"/>
            <w:r w:rsidRPr="001749A2">
              <w:rPr>
                <w:rFonts w:cs="∞~Úø◊áÎ"/>
                <w:b w:val="0"/>
                <w:lang w:val="fr-FR"/>
              </w:rPr>
              <w:t xml:space="preserve"> missions </w:t>
            </w:r>
            <w:proofErr w:type="spellStart"/>
            <w:r w:rsidRPr="001749A2">
              <w:rPr>
                <w:rFonts w:cs="∞~Úø◊áÎ"/>
                <w:b w:val="0"/>
                <w:lang w:val="fr-FR"/>
              </w:rPr>
              <w:t>around</w:t>
            </w:r>
            <w:proofErr w:type="spellEnd"/>
            <w:r w:rsidRPr="001749A2">
              <w:rPr>
                <w:rFonts w:cs="∞~Úø◊áÎ"/>
                <w:b w:val="0"/>
                <w:lang w:val="fr-FR"/>
              </w:rPr>
              <w:t xml:space="preserve"> </w:t>
            </w:r>
            <w:proofErr w:type="spellStart"/>
            <w:r w:rsidRPr="001749A2">
              <w:rPr>
                <w:rFonts w:cs="∞~Úø◊áÎ"/>
                <w:b w:val="0"/>
                <w:lang w:val="fr-FR"/>
              </w:rPr>
              <w:t>these</w:t>
            </w:r>
            <w:proofErr w:type="spellEnd"/>
            <w:r w:rsidRPr="001749A2">
              <w:rPr>
                <w:rFonts w:cs="∞~Úø◊áÎ"/>
                <w:b w:val="0"/>
                <w:lang w:val="fr-FR"/>
              </w:rPr>
              <w:t xml:space="preserve"> </w:t>
            </w:r>
            <w:proofErr w:type="spellStart"/>
            <w:r w:rsidRPr="001749A2">
              <w:rPr>
                <w:rFonts w:cs="∞~Úø◊áÎ"/>
                <w:b w:val="0"/>
                <w:lang w:val="fr-FR"/>
              </w:rPr>
              <w:t>planets</w:t>
            </w:r>
            <w:proofErr w:type="spellEnd"/>
            <w:r>
              <w:rPr>
                <w:rFonts w:cs="∞~Úø◊áÎ"/>
                <w:b w:val="0"/>
                <w:lang w:val="fr-FR"/>
              </w:rPr>
              <w:t xml:space="preserve">. This has </w:t>
            </w:r>
            <w:proofErr w:type="spellStart"/>
            <w:r w:rsidR="004C74D1">
              <w:rPr>
                <w:rFonts w:cs="∞~Úø◊áÎ"/>
                <w:b w:val="0"/>
                <w:lang w:val="fr-FR"/>
              </w:rPr>
              <w:t>largely</w:t>
            </w:r>
            <w:proofErr w:type="spellEnd"/>
            <w:r w:rsidR="004C74D1">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the STEREO-A catalogue</w:t>
            </w:r>
            <w:r w:rsidRPr="001749A2">
              <w:rPr>
                <w:rFonts w:cs="∞~Úø◊áÎ"/>
                <w:b w:val="0"/>
                <w:lang w:val="fr-FR"/>
              </w:rPr>
              <w:t>.</w:t>
            </w:r>
            <w:r>
              <w:rPr>
                <w:rFonts w:cs="∞~Úø◊áÎ"/>
                <w:b w:val="0"/>
                <w:lang w:val="fr-FR"/>
              </w:rPr>
              <w:t xml:space="preserve"> </w:t>
            </w:r>
            <w:r w:rsidR="004C74D1">
              <w:rPr>
                <w:rFonts w:cs="∞~Úø◊áÎ"/>
                <w:b w:val="0"/>
                <w:lang w:val="fr-FR"/>
              </w:rPr>
              <w:t xml:space="preserve"> Due to the </w:t>
            </w:r>
            <w:proofErr w:type="spellStart"/>
            <w:r w:rsidR="004C74D1">
              <w:rPr>
                <w:rFonts w:cs="∞~Úø◊áÎ"/>
                <w:b w:val="0"/>
                <w:lang w:val="fr-FR"/>
              </w:rPr>
              <w:t>synergy</w:t>
            </w:r>
            <w:proofErr w:type="spellEnd"/>
            <w:r w:rsidR="004C74D1">
              <w:rPr>
                <w:rFonts w:cs="∞~Úø◊áÎ"/>
                <w:b w:val="0"/>
                <w:lang w:val="fr-FR"/>
              </w:rPr>
              <w:t xml:space="preserve"> </w:t>
            </w:r>
            <w:proofErr w:type="spellStart"/>
            <w:r w:rsidR="004C74D1">
              <w:rPr>
                <w:rFonts w:cs="∞~Úø◊áÎ"/>
                <w:b w:val="0"/>
                <w:lang w:val="fr-FR"/>
              </w:rPr>
              <w:t>between</w:t>
            </w:r>
            <w:proofErr w:type="spellEnd"/>
            <w:r w:rsidR="004C74D1">
              <w:rPr>
                <w:rFonts w:cs="∞~Úø◊áÎ"/>
                <w:b w:val="0"/>
                <w:lang w:val="fr-FR"/>
              </w:rPr>
              <w:t xml:space="preserve"> the </w:t>
            </w:r>
            <w:proofErr w:type="spellStart"/>
            <w:r w:rsidR="004C74D1">
              <w:rPr>
                <w:rFonts w:cs="∞~Úø◊áÎ"/>
                <w:b w:val="0"/>
                <w:lang w:val="fr-FR"/>
              </w:rPr>
              <w:t>tasks</w:t>
            </w:r>
            <w:proofErr w:type="spellEnd"/>
            <w:r w:rsidR="004C74D1">
              <w:rPr>
                <w:rFonts w:cs="∞~Úø◊áÎ"/>
                <w:b w:val="0"/>
                <w:lang w:val="fr-FR"/>
              </w:rPr>
              <w:t xml:space="preserve"> of </w:t>
            </w:r>
            <w:proofErr w:type="spellStart"/>
            <w:r w:rsidR="004C74D1">
              <w:rPr>
                <w:rFonts w:cs="∞~Úø◊áÎ"/>
                <w:b w:val="0"/>
                <w:lang w:val="fr-FR"/>
              </w:rPr>
              <w:t>this</w:t>
            </w:r>
            <w:proofErr w:type="spellEnd"/>
            <w:r w:rsidR="004C74D1">
              <w:rPr>
                <w:rFonts w:cs="∞~Úø◊áÎ"/>
                <w:b w:val="0"/>
                <w:lang w:val="fr-FR"/>
              </w:rPr>
              <w:t xml:space="preserve"> WP, </w:t>
            </w:r>
            <w:proofErr w:type="spellStart"/>
            <w:r w:rsidR="004C74D1">
              <w:rPr>
                <w:rFonts w:cs="∞~Úø◊áÎ"/>
                <w:b w:val="0"/>
                <w:lang w:val="fr-FR"/>
              </w:rPr>
              <w:t>we</w:t>
            </w:r>
            <w:proofErr w:type="spellEnd"/>
            <w:r w:rsidR="004C74D1">
              <w:rPr>
                <w:rFonts w:cs="∞~Úø◊áÎ"/>
                <w:b w:val="0"/>
                <w:lang w:val="fr-FR"/>
              </w:rPr>
              <w:t xml:space="preserve"> </w:t>
            </w:r>
            <w:proofErr w:type="spellStart"/>
            <w:r w:rsidR="004C74D1">
              <w:rPr>
                <w:rFonts w:cs="∞~Úø◊áÎ"/>
                <w:b w:val="0"/>
                <w:lang w:val="fr-FR"/>
              </w:rPr>
              <w:t>refer</w:t>
            </w:r>
            <w:proofErr w:type="spellEnd"/>
            <w:r w:rsidR="004C74D1">
              <w:rPr>
                <w:rFonts w:cs="∞~Úø◊áÎ"/>
                <w:b w:val="0"/>
                <w:lang w:val="fr-FR"/>
              </w:rPr>
              <w:t xml:space="preserve"> the </w:t>
            </w:r>
            <w:proofErr w:type="spellStart"/>
            <w:r w:rsidR="004C74D1">
              <w:rPr>
                <w:rFonts w:cs="∞~Úø◊áÎ"/>
                <w:b w:val="0"/>
                <w:lang w:val="fr-FR"/>
              </w:rPr>
              <w:t>reader</w:t>
            </w:r>
            <w:proofErr w:type="spellEnd"/>
            <w:r w:rsidR="004C74D1">
              <w:rPr>
                <w:rFonts w:cs="∞~Úø◊áÎ"/>
                <w:b w:val="0"/>
                <w:lang w:val="fr-FR"/>
              </w:rPr>
              <w:t xml:space="preserve"> to an </w:t>
            </w:r>
            <w:proofErr w:type="spellStart"/>
            <w:r>
              <w:rPr>
                <w:rFonts w:cs="∞~Úø◊áÎ"/>
                <w:b w:val="0"/>
                <w:lang w:val="fr-FR"/>
              </w:rPr>
              <w:t>exten</w:t>
            </w:r>
            <w:r w:rsidR="004C74D1">
              <w:rPr>
                <w:rFonts w:cs="∞~Úø◊áÎ"/>
                <w:b w:val="0"/>
                <w:lang w:val="fr-FR"/>
              </w:rPr>
              <w:t>ded</w:t>
            </w:r>
            <w:proofErr w:type="spellEnd"/>
            <w:r w:rsidR="004C74D1">
              <w:rPr>
                <w:rFonts w:cs="∞~Úø◊áÎ"/>
                <w:b w:val="0"/>
                <w:lang w:val="fr-FR"/>
              </w:rPr>
              <w:t xml:space="preserve"> description </w:t>
            </w:r>
            <w:proofErr w:type="spellStart"/>
            <w:r w:rsidR="004C74D1">
              <w:rPr>
                <w:rFonts w:cs="∞~Úø◊áÎ"/>
                <w:b w:val="0"/>
                <w:lang w:val="fr-FR"/>
              </w:rPr>
              <w:t>under</w:t>
            </w:r>
            <w:proofErr w:type="spellEnd"/>
            <w:r w:rsidR="004C74D1">
              <w:rPr>
                <w:rFonts w:cs="∞~Úø◊áÎ"/>
                <w:b w:val="0"/>
                <w:lang w:val="fr-FR"/>
              </w:rPr>
              <w:t xml:space="preserve"> </w:t>
            </w:r>
            <w:proofErr w:type="spellStart"/>
            <w:r w:rsidR="004C74D1">
              <w:rPr>
                <w:rFonts w:cs="∞~Úø◊áÎ"/>
                <w:b w:val="0"/>
                <w:lang w:val="fr-FR"/>
              </w:rPr>
              <w:t>Task</w:t>
            </w:r>
            <w:proofErr w:type="spellEnd"/>
            <w:r w:rsidR="004C74D1">
              <w:rPr>
                <w:rFonts w:cs="∞~Úø◊áÎ"/>
                <w:b w:val="0"/>
                <w:lang w:val="fr-FR"/>
              </w:rPr>
              <w:t xml:space="preserve"> 5.4.</w:t>
            </w:r>
          </w:p>
          <w:p w14:paraId="5F8E9AE7" w14:textId="77777777" w:rsidR="00AB0C6A" w:rsidRPr="00404801" w:rsidRDefault="00AB0C6A" w:rsidP="00147FC7">
            <w:pPr>
              <w:widowControl w:val="0"/>
              <w:autoSpaceDE w:val="0"/>
              <w:autoSpaceDN w:val="0"/>
              <w:adjustRightInd w:val="0"/>
              <w:rPr>
                <w:b w:val="0"/>
                <w:color w:val="auto"/>
              </w:rPr>
            </w:pPr>
          </w:p>
        </w:tc>
      </w:tr>
      <w:tr w:rsidR="00AB0C6A" w:rsidRPr="00404801" w14:paraId="5B2502C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EC0465C" w14:textId="77777777" w:rsidR="00AB0C6A" w:rsidRPr="000C1695" w:rsidRDefault="00AB0C6A" w:rsidP="00147FC7">
            <w:pPr>
              <w:spacing w:before="120" w:after="120"/>
            </w:pPr>
            <w:r w:rsidRPr="000C1695">
              <w:rPr>
                <w:color w:val="262626" w:themeColor="accent6" w:themeShade="80"/>
              </w:rPr>
              <w:t xml:space="preserve">WP5 </w:t>
            </w:r>
            <w:r>
              <w:rPr>
                <w:color w:val="262626" w:themeColor="accent6" w:themeShade="80"/>
              </w:rPr>
              <w:t>Task 5.2</w:t>
            </w:r>
            <w:r w:rsidRPr="000C1695">
              <w:rPr>
                <w:color w:val="262626" w:themeColor="accent6" w:themeShade="80"/>
              </w:rPr>
              <w:t xml:space="preserve">:  </w:t>
            </w:r>
            <w:r w:rsidRPr="000C1695">
              <w:t>DERIVING/CATALOGUING THE KINETIC VARIATION OF CIRs (TASK LEAD:  UPS)</w:t>
            </w:r>
          </w:p>
          <w:p w14:paraId="715814DB" w14:textId="77777777" w:rsidR="004C74D1" w:rsidRPr="000C1695" w:rsidRDefault="00AB0C6A" w:rsidP="004C74D1">
            <w:pPr>
              <w:spacing w:before="120" w:after="120"/>
              <w:rPr>
                <w:b w:val="0"/>
              </w:rPr>
            </w:pPr>
            <w:r w:rsidRPr="000C1695">
              <w:rPr>
                <w:rFonts w:cs="∞~Úø◊áÎ"/>
                <w:b w:val="0"/>
                <w:lang w:val="fr-FR"/>
              </w:rPr>
              <w:t xml:space="preserve">In </w:t>
            </w:r>
            <w:proofErr w:type="spellStart"/>
            <w:r w:rsidRPr="000C1695">
              <w:rPr>
                <w:rFonts w:cs="∞~Úø◊áÎ"/>
                <w:b w:val="0"/>
                <w:lang w:val="fr-FR"/>
              </w:rPr>
              <w:t>this</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fit</w:t>
            </w:r>
            <w:r w:rsidR="004C74D1">
              <w:rPr>
                <w:rFonts w:cs="∞~Úø◊áÎ"/>
                <w:b w:val="0"/>
                <w:lang w:val="fr-FR"/>
              </w:rPr>
              <w:t>ting</w:t>
            </w:r>
            <w:proofErr w:type="spellEnd"/>
            <w:r w:rsidRPr="000C1695">
              <w:rPr>
                <w:rFonts w:cs="∞~Úø◊áÎ"/>
                <w:b w:val="0"/>
                <w:lang w:val="fr-FR"/>
              </w:rPr>
              <w:t xml:space="preserve"> the </w:t>
            </w:r>
            <w:proofErr w:type="spellStart"/>
            <w:r w:rsidRPr="000C1695">
              <w:rPr>
                <w:rFonts w:cs="∞~Úø◊áÎ"/>
                <w:b w:val="0"/>
                <w:lang w:val="fr-FR"/>
              </w:rPr>
              <w:t>leading</w:t>
            </w:r>
            <w:proofErr w:type="spellEnd"/>
            <w:r w:rsidRPr="000C1695">
              <w:rPr>
                <w:rFonts w:cs="∞~Úø◊áÎ"/>
                <w:b w:val="0"/>
                <w:lang w:val="fr-FR"/>
              </w:rPr>
              <w:t xml:space="preserve"> </w:t>
            </w:r>
            <w:proofErr w:type="spellStart"/>
            <w:r w:rsidRPr="000C1695">
              <w:rPr>
                <w:rFonts w:cs="∞~Úø◊áÎ"/>
                <w:b w:val="0"/>
                <w:lang w:val="fr-FR"/>
              </w:rPr>
              <w:t>edge</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in HI J-</w:t>
            </w:r>
            <w:proofErr w:type="spellStart"/>
            <w:r w:rsidRPr="000C1695">
              <w:rPr>
                <w:rFonts w:cs="∞~Úø◊áÎ"/>
                <w:b w:val="0"/>
                <w:lang w:val="fr-FR"/>
              </w:rPr>
              <w:t>maps</w:t>
            </w:r>
            <w:proofErr w:type="spellEnd"/>
            <w:r w:rsidR="004C74D1">
              <w:rPr>
                <w:rFonts w:cs="∞~Úø◊áÎ"/>
                <w:b w:val="0"/>
                <w:lang w:val="fr-FR"/>
              </w:rPr>
              <w:t>,</w:t>
            </w:r>
            <w:r w:rsidRPr="000C1695">
              <w:rPr>
                <w:rFonts w:cs="∞~Úø◊áÎ"/>
                <w:b w:val="0"/>
                <w:lang w:val="fr-FR"/>
              </w:rPr>
              <w:t xml:space="preserve"> </w:t>
            </w:r>
            <w:proofErr w:type="spellStart"/>
            <w:r w:rsidRPr="000C1695">
              <w:rPr>
                <w:rFonts w:cs="∞~Úø◊áÎ"/>
                <w:b w:val="0"/>
                <w:lang w:val="fr-FR"/>
              </w:rPr>
              <w:t>derived</w:t>
            </w:r>
            <w:proofErr w:type="spellEnd"/>
            <w:r w:rsidRPr="000C1695">
              <w:rPr>
                <w:rFonts w:cs="∞~Úø◊áÎ"/>
                <w:b w:val="0"/>
                <w:lang w:val="fr-FR"/>
              </w:rPr>
              <w:t xml:space="preserve"> at all </w:t>
            </w:r>
            <w:proofErr w:type="spellStart"/>
            <w:r w:rsidRPr="000C1695">
              <w:rPr>
                <w:rFonts w:cs="∞~Úø◊áÎ"/>
                <w:b w:val="0"/>
                <w:lang w:val="fr-FR"/>
              </w:rPr>
              <w:t>available</w:t>
            </w:r>
            <w:proofErr w:type="spellEnd"/>
            <w:r w:rsidRPr="000C1695">
              <w:rPr>
                <w:rFonts w:cs="∞~Úø◊áÎ"/>
                <w:b w:val="0"/>
                <w:lang w:val="fr-FR"/>
              </w:rPr>
              <w:t xml:space="preserve"> latitudes</w:t>
            </w:r>
            <w:r w:rsidR="004C74D1">
              <w:rPr>
                <w:rFonts w:cs="∞~Úø◊áÎ"/>
                <w:b w:val="0"/>
                <w:lang w:val="fr-FR"/>
              </w:rPr>
              <w:t>,</w:t>
            </w:r>
            <w:r w:rsidRPr="000C1695">
              <w:rPr>
                <w:rFonts w:cs="∞~Úø◊áÎ"/>
                <w:b w:val="0"/>
                <w:lang w:val="fr-FR"/>
              </w:rPr>
              <w:t xml:space="preserve"> to </w:t>
            </w:r>
            <w:proofErr w:type="spellStart"/>
            <w:r w:rsidRPr="000C1695">
              <w:rPr>
                <w:rFonts w:cs="∞~Úø◊áÎ"/>
                <w:b w:val="0"/>
                <w:lang w:val="fr-FR"/>
              </w:rPr>
              <w:t>obtain</w:t>
            </w:r>
            <w:proofErr w:type="spellEnd"/>
            <w:r w:rsidRPr="000C1695">
              <w:rPr>
                <w:rFonts w:cs="∞~Úø◊áÎ"/>
                <w:b w:val="0"/>
                <w:lang w:val="fr-FR"/>
              </w:rPr>
              <w:t xml:space="preserve"> the spatial/temporal </w:t>
            </w:r>
            <w:proofErr w:type="spellStart"/>
            <w:r w:rsidRPr="000C1695">
              <w:rPr>
                <w:rFonts w:cs="∞~Úø◊áÎ"/>
                <w:b w:val="0"/>
                <w:lang w:val="fr-FR"/>
              </w:rPr>
              <w:t>evolution</w:t>
            </w:r>
            <w:proofErr w:type="spellEnd"/>
            <w:r w:rsidRPr="000C1695">
              <w:rPr>
                <w:rFonts w:cs="∞~Úø◊áÎ"/>
                <w:b w:val="0"/>
                <w:lang w:val="fr-FR"/>
              </w:rPr>
              <w:t xml:space="preserve"> of </w:t>
            </w:r>
            <w:proofErr w:type="spellStart"/>
            <w:r w:rsidRPr="000C1695">
              <w:rPr>
                <w:rFonts w:cs="∞~Úø◊áÎ"/>
                <w:b w:val="0"/>
                <w:lang w:val="fr-FR"/>
              </w:rPr>
              <w:t>each</w:t>
            </w:r>
            <w:proofErr w:type="spellEnd"/>
            <w:r w:rsidRPr="000C1695">
              <w:rPr>
                <w:rFonts w:cs="∞~Úø◊áÎ"/>
                <w:b w:val="0"/>
                <w:lang w:val="fr-FR"/>
              </w:rPr>
              <w:t xml:space="preserve"> CIR over ~180</w:t>
            </w:r>
            <w:r w:rsidRPr="000C1695">
              <w:rPr>
                <w:rFonts w:cs="∞~Úø◊áÎ"/>
                <w:b w:val="0"/>
                <w:vertAlign w:val="superscript"/>
                <w:lang w:val="fr-FR"/>
              </w:rPr>
              <w:t>o</w:t>
            </w:r>
            <w:r w:rsidR="004C74D1">
              <w:rPr>
                <w:rFonts w:cs="∞~Úø◊áÎ"/>
                <w:b w:val="0"/>
                <w:lang w:val="fr-FR"/>
              </w:rPr>
              <w:t xml:space="preserve"> longitude (</w:t>
            </w:r>
            <w:proofErr w:type="spellStart"/>
            <w:r w:rsidRPr="000C1695">
              <w:rPr>
                <w:rFonts w:cs="∞~Úø◊áÎ"/>
                <w:b w:val="0"/>
                <w:lang w:val="fr-FR"/>
              </w:rPr>
              <w:t>this</w:t>
            </w:r>
            <w:proofErr w:type="spellEnd"/>
            <w:r w:rsidRPr="000C1695">
              <w:rPr>
                <w:rFonts w:cs="∞~Úø◊áÎ"/>
                <w:b w:val="0"/>
                <w:lang w:val="fr-FR"/>
              </w:rPr>
              <w:t xml:space="preserve"> has </w:t>
            </w:r>
            <w:proofErr w:type="spellStart"/>
            <w:r w:rsidR="004C74D1">
              <w:rPr>
                <w:rFonts w:cs="∞~Úø◊áÎ"/>
                <w:b w:val="0"/>
                <w:lang w:val="fr-FR"/>
              </w:rPr>
              <w:t>largely</w:t>
            </w:r>
            <w:proofErr w:type="spellEnd"/>
            <w:r w:rsidR="004C74D1">
              <w:rPr>
                <w:rFonts w:cs="∞~Úø◊áÎ"/>
                <w:b w:val="0"/>
                <w:lang w:val="fr-FR"/>
              </w:rPr>
              <w:t xml:space="preserve"> </w:t>
            </w:r>
            <w:r w:rsidRPr="000C1695">
              <w:rPr>
                <w:rFonts w:cs="∞~Úø◊áÎ"/>
                <w:b w:val="0"/>
                <w:lang w:val="fr-FR"/>
              </w:rPr>
              <w:t xml:space="preserve">been </w:t>
            </w:r>
            <w:proofErr w:type="spellStart"/>
            <w:r w:rsidRPr="000C1695">
              <w:rPr>
                <w:rFonts w:cs="∞~Úø◊áÎ"/>
                <w:b w:val="0"/>
                <w:lang w:val="fr-FR"/>
              </w:rPr>
              <w:t>done</w:t>
            </w:r>
            <w:proofErr w:type="spellEnd"/>
            <w:r w:rsidRPr="000C1695">
              <w:rPr>
                <w:rFonts w:cs="∞~Úø◊áÎ"/>
                <w:b w:val="0"/>
                <w:lang w:val="fr-FR"/>
              </w:rPr>
              <w:t xml:space="preserve"> for STEREO-A) and ~90</w:t>
            </w:r>
            <w:r w:rsidRPr="000C1695">
              <w:rPr>
                <w:rFonts w:cs="∞~Úø◊áÎ"/>
                <w:b w:val="0"/>
                <w:vertAlign w:val="superscript"/>
                <w:lang w:val="fr-FR"/>
              </w:rPr>
              <w:t>o</w:t>
            </w:r>
            <w:r w:rsidRPr="000C1695">
              <w:rPr>
                <w:rFonts w:cs="∞~Úø◊áÎ"/>
                <w:b w:val="0"/>
                <w:lang w:val="fr-FR"/>
              </w:rPr>
              <w:t xml:space="preserve"> l</w:t>
            </w:r>
            <w:r w:rsidR="004C74D1">
              <w:rPr>
                <w:rFonts w:cs="∞~Úø◊áÎ"/>
                <w:b w:val="0"/>
                <w:lang w:val="fr-FR"/>
              </w:rPr>
              <w:t xml:space="preserve">atitude. </w:t>
            </w:r>
            <w:proofErr w:type="spellStart"/>
            <w:r w:rsidR="004C74D1">
              <w:rPr>
                <w:rFonts w:cs="∞~Úø◊áÎ"/>
                <w:b w:val="0"/>
                <w:lang w:val="fr-FR"/>
              </w:rPr>
              <w:t>Again</w:t>
            </w:r>
            <w:proofErr w:type="spellEnd"/>
            <w:r w:rsidR="004C74D1">
              <w:rPr>
                <w:rFonts w:cs="∞~Úø◊áÎ"/>
                <w:b w:val="0"/>
                <w:lang w:val="fr-FR"/>
              </w:rPr>
              <w:t xml:space="preserve">, </w:t>
            </w:r>
            <w:proofErr w:type="spellStart"/>
            <w:r w:rsidR="004C74D1">
              <w:rPr>
                <w:rFonts w:cs="∞~Úø◊áÎ"/>
                <w:b w:val="0"/>
                <w:lang w:val="fr-FR"/>
              </w:rPr>
              <w:t>s</w:t>
            </w:r>
            <w:r w:rsidRPr="000C1695">
              <w:rPr>
                <w:rFonts w:cs="∞~Úø◊áÎ"/>
                <w:b w:val="0"/>
                <w:lang w:val="fr-FR"/>
              </w:rPr>
              <w:t>ee</w:t>
            </w:r>
            <w:proofErr w:type="spellEnd"/>
            <w:r w:rsidRPr="000C1695">
              <w:rPr>
                <w:rFonts w:cs="∞~Úø◊áÎ"/>
                <w:b w:val="0"/>
                <w:lang w:val="fr-FR"/>
              </w:rPr>
              <w:t xml:space="preserve"> the </w:t>
            </w:r>
            <w:proofErr w:type="spellStart"/>
            <w:r w:rsidRPr="000C1695">
              <w:rPr>
                <w:rFonts w:cs="∞~Úø◊áÎ"/>
                <w:b w:val="0"/>
                <w:lang w:val="fr-FR"/>
              </w:rPr>
              <w:t>extended</w:t>
            </w:r>
            <w:proofErr w:type="spellEnd"/>
            <w:r w:rsidRPr="000C1695">
              <w:rPr>
                <w:rFonts w:cs="∞~Úø◊áÎ"/>
                <w:b w:val="0"/>
                <w:lang w:val="fr-FR"/>
              </w:rPr>
              <w:t xml:space="preserve"> description </w:t>
            </w:r>
            <w:proofErr w:type="spellStart"/>
            <w:r w:rsidRPr="000C1695">
              <w:rPr>
                <w:rFonts w:cs="∞~Úø◊áÎ"/>
                <w:b w:val="0"/>
                <w:lang w:val="fr-FR"/>
              </w:rPr>
              <w:t>under</w:t>
            </w:r>
            <w:proofErr w:type="spellEnd"/>
            <w:r w:rsidRPr="000C1695">
              <w:rPr>
                <w:rFonts w:cs="∞~Úø◊áÎ"/>
                <w:b w:val="0"/>
                <w:lang w:val="fr-FR"/>
              </w:rPr>
              <w:t xml:space="preserve"> </w:t>
            </w:r>
            <w:proofErr w:type="spellStart"/>
            <w:r w:rsidRPr="000C1695">
              <w:rPr>
                <w:rFonts w:cs="∞~Úø◊áÎ"/>
                <w:b w:val="0"/>
                <w:lang w:val="fr-FR"/>
              </w:rPr>
              <w:t>Task</w:t>
            </w:r>
            <w:proofErr w:type="spellEnd"/>
            <w:r w:rsidRPr="000C1695">
              <w:rPr>
                <w:rFonts w:cs="∞~Úø◊áÎ"/>
                <w:b w:val="0"/>
                <w:lang w:val="fr-FR"/>
              </w:rPr>
              <w:t xml:space="preserve"> 5.4.</w:t>
            </w:r>
          </w:p>
        </w:tc>
      </w:tr>
      <w:tr w:rsidR="00AB0C6A" w:rsidRPr="00404801" w14:paraId="50E04FF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5E96C62" w14:textId="77777777" w:rsidR="00AB0C6A" w:rsidRDefault="00AB0C6A" w:rsidP="00147FC7">
            <w:pPr>
              <w:spacing w:before="120" w:after="120"/>
            </w:pPr>
            <w:r>
              <w:rPr>
                <w:color w:val="262626" w:themeColor="accent6" w:themeShade="80"/>
              </w:rPr>
              <w:t xml:space="preserve">WP5 Task 5.3:  </w:t>
            </w:r>
            <w:r>
              <w:t>COMPARING BACK-PROJECTED CIR TRACKS WITH CORONAL SOURCES (TASK LEAD: UPS)</w:t>
            </w:r>
          </w:p>
          <w:p w14:paraId="56EFB362" w14:textId="77777777" w:rsidR="00AB0C6A" w:rsidRDefault="00AB0C6A" w:rsidP="00147FC7">
            <w:pPr>
              <w:widowControl w:val="0"/>
              <w:autoSpaceDE w:val="0"/>
              <w:autoSpaceDN w:val="0"/>
              <w:adjustRightInd w:val="0"/>
              <w:spacing w:line="240" w:lineRule="exact"/>
              <w:rPr>
                <w:rFonts w:cs="∞~Úø◊áÎ"/>
                <w:b w:val="0"/>
                <w:lang w:val="fr-FR"/>
              </w:rPr>
            </w:pPr>
            <w:proofErr w:type="spellStart"/>
            <w:r w:rsidRPr="000C1695">
              <w:rPr>
                <w:rFonts w:cs="∞~Úø◊áÎ"/>
                <w:b w:val="0"/>
                <w:lang w:val="fr-FR"/>
              </w:rPr>
              <w:t>Using</w:t>
            </w:r>
            <w:proofErr w:type="spellEnd"/>
            <w:r w:rsidRPr="000C1695">
              <w:rPr>
                <w:rFonts w:cs="∞~Úø◊áÎ"/>
                <w:b w:val="0"/>
                <w:lang w:val="fr-FR"/>
              </w:rPr>
              <w:t xml:space="preserve"> the </w:t>
            </w:r>
            <w:proofErr w:type="spellStart"/>
            <w:r w:rsidRPr="000C1695">
              <w:rPr>
                <w:rFonts w:cs="∞~Úø◊áÎ"/>
                <w:b w:val="0"/>
                <w:lang w:val="fr-FR"/>
              </w:rPr>
              <w:t>derived</w:t>
            </w:r>
            <w:proofErr w:type="spellEnd"/>
            <w:r w:rsidRPr="000C1695">
              <w:rPr>
                <w:rFonts w:cs="∞~Úø◊áÎ"/>
                <w:b w:val="0"/>
                <w:lang w:val="fr-FR"/>
              </w:rPr>
              <w:t xml:space="preserve"> </w:t>
            </w:r>
            <w:proofErr w:type="spellStart"/>
            <w:r w:rsidRPr="000C1695">
              <w:rPr>
                <w:rFonts w:cs="∞~Úø◊áÎ"/>
                <w:b w:val="0"/>
                <w:lang w:val="fr-FR"/>
              </w:rPr>
              <w:t>trajectories</w:t>
            </w:r>
            <w:proofErr w:type="spellEnd"/>
            <w:r w:rsidRPr="000C1695">
              <w:rPr>
                <w:rFonts w:cs="∞~Úø◊áÎ"/>
                <w:b w:val="0"/>
                <w:lang w:val="fr-FR"/>
              </w:rPr>
              <w:t xml:space="preserve"> and </w:t>
            </w:r>
            <w:proofErr w:type="spellStart"/>
            <w:r w:rsidRPr="000C1695">
              <w:rPr>
                <w:rFonts w:cs="∞~Úø◊áÎ"/>
                <w:b w:val="0"/>
                <w:lang w:val="fr-FR"/>
              </w:rPr>
              <w:t>kinematic</w:t>
            </w:r>
            <w:proofErr w:type="spellEnd"/>
            <w:r w:rsidRPr="000C1695">
              <w:rPr>
                <w:rFonts w:cs="∞~Úø◊áÎ"/>
                <w:b w:val="0"/>
                <w:lang w:val="fr-FR"/>
              </w:rPr>
              <w:t xml:space="preserve"> </w:t>
            </w:r>
            <w:proofErr w:type="spellStart"/>
            <w:r w:rsidRPr="000C1695">
              <w:rPr>
                <w:rFonts w:cs="∞~Úø◊áÎ"/>
                <w:b w:val="0"/>
                <w:lang w:val="fr-FR"/>
              </w:rPr>
              <w:t>properties</w:t>
            </w:r>
            <w:proofErr w:type="spellEnd"/>
            <w:r w:rsidRPr="000C1695">
              <w:rPr>
                <w:rFonts w:cs="∞~Úø◊áÎ"/>
                <w:b w:val="0"/>
                <w:lang w:val="fr-FR"/>
              </w:rPr>
              <w:t xml:space="preserve"> of </w:t>
            </w:r>
            <w:proofErr w:type="spellStart"/>
            <w:r w:rsidRPr="000C1695">
              <w:rPr>
                <w:rFonts w:cs="∞~Úø◊áÎ"/>
                <w:b w:val="0"/>
                <w:lang w:val="fr-FR"/>
              </w:rPr>
              <w:t>CIRs</w:t>
            </w:r>
            <w:proofErr w:type="spellEnd"/>
            <w:r w:rsidRPr="000C1695">
              <w:rPr>
                <w:rFonts w:cs="∞~Úø◊áÎ"/>
                <w:b w:val="0"/>
                <w:lang w:val="fr-FR"/>
              </w:rPr>
              <w:t xml:space="preserve"> and </w:t>
            </w:r>
            <w:proofErr w:type="spellStart"/>
            <w:r w:rsidRPr="000C1695">
              <w:rPr>
                <w:rFonts w:cs="∞~Úø◊áÎ"/>
                <w:b w:val="0"/>
                <w:lang w:val="fr-FR"/>
              </w:rPr>
              <w:t>their</w:t>
            </w:r>
            <w:proofErr w:type="spellEnd"/>
            <w:r w:rsidRPr="000C1695">
              <w:rPr>
                <w:rFonts w:cs="∞~Úø◊áÎ"/>
                <w:b w:val="0"/>
                <w:lang w:val="fr-FR"/>
              </w:rPr>
              <w:t xml:space="preserve"> </w:t>
            </w:r>
            <w:proofErr w:type="spellStart"/>
            <w:r w:rsidRPr="000C1695">
              <w:rPr>
                <w:rFonts w:cs="∞~Úø◊áÎ"/>
                <w:b w:val="0"/>
                <w:lang w:val="fr-FR"/>
              </w:rPr>
              <w:t>small-scale</w:t>
            </w:r>
            <w:proofErr w:type="spellEnd"/>
            <w:r w:rsidRPr="000C1695">
              <w:rPr>
                <w:rFonts w:cs="∞~Úø◊áÎ"/>
                <w:b w:val="0"/>
                <w:lang w:val="fr-FR"/>
              </w:rPr>
              <w:t xml:space="preserve"> </w:t>
            </w:r>
            <w:proofErr w:type="spellStart"/>
            <w:r w:rsidRPr="000C1695">
              <w:rPr>
                <w:rFonts w:cs="∞~Úø◊áÎ"/>
                <w:b w:val="0"/>
                <w:lang w:val="fr-FR"/>
              </w:rPr>
              <w:t>transients</w:t>
            </w:r>
            <w:proofErr w:type="spellEnd"/>
            <w:r w:rsidRPr="000C1695">
              <w:rPr>
                <w:rFonts w:cs="∞~Úø◊áÎ"/>
                <w:b w:val="0"/>
                <w:lang w:val="fr-FR"/>
              </w:rPr>
              <w:t xml:space="preserve">, </w:t>
            </w:r>
            <w:proofErr w:type="spellStart"/>
            <w:r w:rsidRPr="000C1695">
              <w:rPr>
                <w:rFonts w:cs="∞~Úø◊áÎ"/>
                <w:b w:val="0"/>
                <w:lang w:val="fr-FR"/>
              </w:rPr>
              <w:t>we</w:t>
            </w:r>
            <w:proofErr w:type="spellEnd"/>
            <w:r w:rsidRPr="000C1695">
              <w:rPr>
                <w:rFonts w:cs="∞~Úø◊áÎ"/>
                <w:b w:val="0"/>
                <w:lang w:val="fr-FR"/>
              </w:rPr>
              <w:t xml:space="preserve"> </w:t>
            </w:r>
            <w:r w:rsidR="004C74D1">
              <w:rPr>
                <w:rFonts w:cs="∞~Úø◊áÎ"/>
                <w:b w:val="0"/>
                <w:lang w:val="fr-FR"/>
              </w:rPr>
              <w:t xml:space="preserve">are </w:t>
            </w:r>
            <w:proofErr w:type="spellStart"/>
            <w:r w:rsidRPr="000C1695">
              <w:rPr>
                <w:rFonts w:cs="∞~Úø◊áÎ"/>
                <w:b w:val="0"/>
                <w:lang w:val="fr-FR"/>
              </w:rPr>
              <w:t>determ</w:t>
            </w:r>
            <w:r w:rsidR="004C74D1">
              <w:rPr>
                <w:rFonts w:cs="∞~Úø◊áÎ"/>
                <w:b w:val="0"/>
                <w:lang w:val="fr-FR"/>
              </w:rPr>
              <w:t>ining</w:t>
            </w:r>
            <w:proofErr w:type="spellEnd"/>
            <w:r w:rsidR="004C74D1">
              <w:rPr>
                <w:rFonts w:cs="∞~Úø◊áÎ"/>
                <w:b w:val="0"/>
                <w:lang w:val="fr-FR"/>
              </w:rPr>
              <w:t>,</w:t>
            </w:r>
            <w:r w:rsidRPr="000C1695">
              <w:rPr>
                <w:rFonts w:cs="∞~Úø◊áÎ"/>
                <w:b w:val="0"/>
                <w:lang w:val="fr-FR"/>
              </w:rPr>
              <w:t xml:space="preserve"> for </w:t>
            </w:r>
            <w:proofErr w:type="spellStart"/>
            <w:r w:rsidRPr="000C1695">
              <w:rPr>
                <w:rFonts w:cs="∞~Úø◊áÎ"/>
                <w:b w:val="0"/>
                <w:lang w:val="fr-FR"/>
              </w:rPr>
              <w:t>each</w:t>
            </w:r>
            <w:proofErr w:type="spellEnd"/>
            <w:r w:rsidRPr="000C1695">
              <w:rPr>
                <w:rFonts w:cs="∞~Úø◊áÎ"/>
                <w:b w:val="0"/>
                <w:lang w:val="fr-FR"/>
              </w:rPr>
              <w:t xml:space="preserve"> CIR </w:t>
            </w:r>
            <w:proofErr w:type="spellStart"/>
            <w:r w:rsidRPr="000C1695">
              <w:rPr>
                <w:rFonts w:cs="∞~Úø◊áÎ"/>
                <w:b w:val="0"/>
                <w:lang w:val="fr-FR"/>
              </w:rPr>
              <w:t>observed</w:t>
            </w:r>
            <w:proofErr w:type="spellEnd"/>
            <w:r w:rsidRPr="000C1695">
              <w:rPr>
                <w:rFonts w:cs="∞~Úø◊áÎ"/>
                <w:b w:val="0"/>
                <w:lang w:val="fr-FR"/>
              </w:rPr>
              <w:t xml:space="preserve"> in white-light images</w:t>
            </w:r>
            <w:r w:rsidR="004C74D1">
              <w:rPr>
                <w:rFonts w:cs="∞~Úø◊áÎ"/>
                <w:b w:val="0"/>
                <w:lang w:val="fr-FR"/>
              </w:rPr>
              <w:t>,</w:t>
            </w:r>
            <w:r w:rsidRPr="000C1695">
              <w:rPr>
                <w:rFonts w:cs="∞~Úø◊áÎ"/>
                <w:b w:val="0"/>
                <w:lang w:val="fr-FR"/>
              </w:rPr>
              <w:t xml:space="preserve"> if </w:t>
            </w:r>
            <w:proofErr w:type="spellStart"/>
            <w:r w:rsidRPr="000C1695">
              <w:rPr>
                <w:rFonts w:cs="∞~Úø◊áÎ"/>
                <w:b w:val="0"/>
                <w:lang w:val="fr-FR"/>
              </w:rPr>
              <w:t>there</w:t>
            </w:r>
            <w:proofErr w:type="spellEnd"/>
            <w:r w:rsidRPr="000C1695">
              <w:rPr>
                <w:rFonts w:cs="∞~Úø◊áÎ"/>
                <w:b w:val="0"/>
                <w:lang w:val="fr-FR"/>
              </w:rPr>
              <w:t xml:space="preserve"> </w:t>
            </w:r>
            <w:proofErr w:type="spellStart"/>
            <w:r w:rsidRPr="000C1695">
              <w:rPr>
                <w:rFonts w:cs="∞~Úø◊áÎ"/>
                <w:b w:val="0"/>
                <w:lang w:val="fr-FR"/>
              </w:rPr>
              <w:t>is</w:t>
            </w:r>
            <w:proofErr w:type="spellEnd"/>
            <w:r w:rsidRPr="000C1695">
              <w:rPr>
                <w:rFonts w:cs="∞~Úø◊áÎ"/>
                <w:b w:val="0"/>
                <w:lang w:val="fr-FR"/>
              </w:rPr>
              <w:t xml:space="preserve"> an </w:t>
            </w:r>
            <w:proofErr w:type="spellStart"/>
            <w:r w:rsidRPr="000C1695">
              <w:rPr>
                <w:rFonts w:cs="∞~Úø◊áÎ"/>
                <w:b w:val="0"/>
                <w:lang w:val="fr-FR"/>
              </w:rPr>
              <w:t>associated</w:t>
            </w:r>
            <w:proofErr w:type="spellEnd"/>
            <w:r w:rsidRPr="000C1695">
              <w:rPr>
                <w:rFonts w:cs="∞~Úø◊áÎ"/>
                <w:b w:val="0"/>
                <w:lang w:val="fr-FR"/>
              </w:rPr>
              <w:t xml:space="preserve"> co</w:t>
            </w:r>
            <w:r>
              <w:rPr>
                <w:rFonts w:cs="∞~Úø◊áÎ"/>
                <w:b w:val="0"/>
                <w:lang w:val="fr-FR"/>
              </w:rPr>
              <w:t xml:space="preserve">ronal </w:t>
            </w:r>
            <w:proofErr w:type="spellStart"/>
            <w:r>
              <w:rPr>
                <w:rFonts w:cs="∞~Úø◊áÎ"/>
                <w:b w:val="0"/>
                <w:lang w:val="fr-FR"/>
              </w:rPr>
              <w:t>hole</w:t>
            </w:r>
            <w:proofErr w:type="spellEnd"/>
            <w:r>
              <w:rPr>
                <w:rFonts w:cs="∞~Úø◊áÎ"/>
                <w:b w:val="0"/>
                <w:lang w:val="fr-FR"/>
              </w:rPr>
              <w:t xml:space="preserve"> </w:t>
            </w:r>
            <w:proofErr w:type="spellStart"/>
            <w:r>
              <w:rPr>
                <w:rFonts w:cs="∞~Úø◊áÎ"/>
                <w:b w:val="0"/>
                <w:lang w:val="fr-FR"/>
              </w:rPr>
              <w:t>observed</w:t>
            </w:r>
            <w:proofErr w:type="spellEnd"/>
            <w:r>
              <w:rPr>
                <w:rFonts w:cs="∞~Úø◊áÎ"/>
                <w:b w:val="0"/>
                <w:lang w:val="fr-FR"/>
              </w:rPr>
              <w:t xml:space="preserve"> in EUV</w:t>
            </w:r>
            <w:r w:rsidRPr="000C1695">
              <w:rPr>
                <w:rFonts w:cs="∞~Úø◊áÎ"/>
                <w:b w:val="0"/>
                <w:lang w:val="fr-FR"/>
              </w:rPr>
              <w:t>.</w:t>
            </w:r>
            <w:r>
              <w:rPr>
                <w:rFonts w:cs="∞~Úø◊áÎ"/>
                <w:b w:val="0"/>
                <w:lang w:val="fr-FR"/>
              </w:rPr>
              <w:t xml:space="preserve"> This has </w:t>
            </w:r>
            <w:proofErr w:type="spellStart"/>
            <w:r w:rsidR="00E305CA">
              <w:rPr>
                <w:rFonts w:cs="∞~Úø◊áÎ"/>
                <w:b w:val="0"/>
                <w:lang w:val="fr-FR"/>
              </w:rPr>
              <w:t>largely</w:t>
            </w:r>
            <w:proofErr w:type="spellEnd"/>
            <w:r w:rsidR="00E305CA">
              <w:rPr>
                <w:rFonts w:cs="∞~Úø◊áÎ"/>
                <w:b w:val="0"/>
                <w:lang w:val="fr-FR"/>
              </w:rPr>
              <w:t xml:space="preserve"> </w:t>
            </w:r>
            <w:r>
              <w:rPr>
                <w:rFonts w:cs="∞~Úø◊áÎ"/>
                <w:b w:val="0"/>
                <w:lang w:val="fr-FR"/>
              </w:rPr>
              <w:t xml:space="preserve">been </w:t>
            </w:r>
            <w:proofErr w:type="spellStart"/>
            <w:r>
              <w:rPr>
                <w:rFonts w:cs="∞~Úø◊áÎ"/>
                <w:b w:val="0"/>
                <w:lang w:val="fr-FR"/>
              </w:rPr>
              <w:t>done</w:t>
            </w:r>
            <w:proofErr w:type="spellEnd"/>
            <w:r>
              <w:rPr>
                <w:rFonts w:cs="∞~Úø◊áÎ"/>
                <w:b w:val="0"/>
                <w:lang w:val="fr-FR"/>
              </w:rPr>
              <w:t xml:space="preserve"> for STEREO A. </w:t>
            </w:r>
            <w:proofErr w:type="spellStart"/>
            <w:r w:rsidR="00E305CA">
              <w:rPr>
                <w:rFonts w:cs="∞~Úø◊áÎ"/>
                <w:b w:val="0"/>
                <w:lang w:val="fr-FR"/>
              </w:rPr>
              <w:t>Again</w:t>
            </w:r>
            <w:proofErr w:type="spellEnd"/>
            <w:r w:rsidR="00E305CA">
              <w:rPr>
                <w:rFonts w:cs="∞~Úø◊áÎ"/>
                <w:b w:val="0"/>
                <w:lang w:val="fr-FR"/>
              </w:rPr>
              <w:t xml:space="preserve">, </w:t>
            </w:r>
            <w:proofErr w:type="spellStart"/>
            <w:r w:rsidR="00E305CA">
              <w:rPr>
                <w:rFonts w:cs="∞~Úø◊áÎ"/>
                <w:b w:val="0"/>
                <w:lang w:val="fr-FR"/>
              </w:rPr>
              <w:t>s</w:t>
            </w:r>
            <w:r>
              <w:rPr>
                <w:rFonts w:cs="∞~Úø◊áÎ"/>
                <w:b w:val="0"/>
                <w:lang w:val="fr-FR"/>
              </w:rPr>
              <w:t>ee</w:t>
            </w:r>
            <w:proofErr w:type="spellEnd"/>
            <w:r>
              <w:rPr>
                <w:rFonts w:cs="∞~Úø◊áÎ"/>
                <w:b w:val="0"/>
                <w:lang w:val="fr-FR"/>
              </w:rPr>
              <w:t xml:space="preserve"> the </w:t>
            </w:r>
            <w:proofErr w:type="spellStart"/>
            <w:r>
              <w:rPr>
                <w:rFonts w:cs="∞~Úø◊áÎ"/>
                <w:b w:val="0"/>
                <w:lang w:val="fr-FR"/>
              </w:rPr>
              <w:t>extended</w:t>
            </w:r>
            <w:proofErr w:type="spellEnd"/>
            <w:r>
              <w:rPr>
                <w:rFonts w:cs="∞~Úø◊áÎ"/>
                <w:b w:val="0"/>
                <w:lang w:val="fr-FR"/>
              </w:rPr>
              <w:t xml:space="preserve"> description </w:t>
            </w:r>
            <w:proofErr w:type="spellStart"/>
            <w:r>
              <w:rPr>
                <w:rFonts w:cs="∞~Úø◊áÎ"/>
                <w:b w:val="0"/>
                <w:lang w:val="fr-FR"/>
              </w:rPr>
              <w:t>under</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5.4</w:t>
            </w:r>
          </w:p>
          <w:p w14:paraId="44C190E4" w14:textId="77777777" w:rsidR="004C74D1" w:rsidRPr="000C1695" w:rsidRDefault="004C74D1" w:rsidP="00147FC7">
            <w:pPr>
              <w:widowControl w:val="0"/>
              <w:autoSpaceDE w:val="0"/>
              <w:autoSpaceDN w:val="0"/>
              <w:adjustRightInd w:val="0"/>
              <w:spacing w:line="240" w:lineRule="exact"/>
            </w:pPr>
          </w:p>
        </w:tc>
      </w:tr>
      <w:tr w:rsidR="00AB0C6A" w:rsidRPr="00404801" w14:paraId="5035D39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867DDF1" w14:textId="77777777" w:rsidR="00AB0C6A" w:rsidRDefault="00AB0C6A" w:rsidP="00147FC7">
            <w:pPr>
              <w:spacing w:before="120" w:after="120"/>
            </w:pPr>
            <w:r>
              <w:rPr>
                <w:color w:val="262626" w:themeColor="accent6" w:themeShade="80"/>
              </w:rPr>
              <w:t xml:space="preserve">WP5 Task 5.4:  </w:t>
            </w:r>
            <w:r>
              <w:t>COMPARING FORWARD-PROJECTED CIR TRACKS WITH IN-SITU MEASUREMENTS (TASK LEAD: UPS)</w:t>
            </w:r>
          </w:p>
          <w:p w14:paraId="53BA3706" w14:textId="77777777" w:rsidR="00AB0C6A" w:rsidRDefault="00BD23C0" w:rsidP="00147FC7">
            <w:pPr>
              <w:spacing w:before="120" w:after="120" w:line="240" w:lineRule="exact"/>
              <w:rPr>
                <w:rFonts w:cs="∞~Úø◊áÎ"/>
                <w:b w:val="0"/>
                <w:lang w:val="fr-FR"/>
              </w:rPr>
            </w:pPr>
            <w:r>
              <w:rPr>
                <w:rFonts w:cs="∞~Úø◊áÎ"/>
                <w:b w:val="0"/>
                <w:lang w:val="fr-FR"/>
              </w:rPr>
              <w:t xml:space="preserve">In </w:t>
            </w:r>
            <w:proofErr w:type="spellStart"/>
            <w:r>
              <w:rPr>
                <w:rFonts w:cs="∞~Úø◊áÎ"/>
                <w:b w:val="0"/>
                <w:lang w:val="fr-FR"/>
              </w:rPr>
              <w:t>this</w:t>
            </w:r>
            <w:proofErr w:type="spellEnd"/>
            <w:r>
              <w:rPr>
                <w:rFonts w:cs="∞~Úø◊áÎ"/>
                <w:b w:val="0"/>
                <w:lang w:val="fr-FR"/>
              </w:rPr>
              <w:t xml:space="preserve"> WP, </w:t>
            </w:r>
            <w:proofErr w:type="spellStart"/>
            <w:r>
              <w:rPr>
                <w:rFonts w:cs="∞~Úø◊áÎ"/>
                <w:b w:val="0"/>
                <w:lang w:val="fr-FR"/>
              </w:rPr>
              <w:t>we</w:t>
            </w:r>
            <w:proofErr w:type="spellEnd"/>
            <w:r>
              <w:rPr>
                <w:rFonts w:cs="∞~Úø◊áÎ"/>
                <w:b w:val="0"/>
                <w:lang w:val="fr-FR"/>
              </w:rPr>
              <w:t xml:space="preserve"> are </w:t>
            </w:r>
            <w:proofErr w:type="spellStart"/>
            <w:r w:rsidR="00AB0C6A" w:rsidRPr="000C1695">
              <w:rPr>
                <w:rFonts w:cs="∞~Úø◊áÎ"/>
                <w:b w:val="0"/>
                <w:lang w:val="fr-FR"/>
              </w:rPr>
              <w:t>track</w:t>
            </w:r>
            <w:r>
              <w:rPr>
                <w:rFonts w:cs="∞~Úø◊áÎ"/>
                <w:b w:val="0"/>
                <w:lang w:val="fr-FR"/>
              </w:rPr>
              <w:t>ing</w:t>
            </w:r>
            <w:proofErr w:type="spellEnd"/>
            <w:r w:rsidR="00AB0C6A" w:rsidRPr="000C1695">
              <w:rPr>
                <w:rFonts w:cs="∞~Úø◊áÎ"/>
                <w:b w:val="0"/>
                <w:lang w:val="fr-FR"/>
              </w:rPr>
              <w:t xml:space="preserve"> </w:t>
            </w:r>
            <w:proofErr w:type="spellStart"/>
            <w:r w:rsidR="00AB0C6A" w:rsidRPr="000C1695">
              <w:rPr>
                <w:rFonts w:cs="∞~Úø◊áÎ"/>
                <w:b w:val="0"/>
                <w:lang w:val="fr-FR"/>
              </w:rPr>
              <w:t>small-s</w:t>
            </w:r>
            <w:r>
              <w:rPr>
                <w:rFonts w:cs="∞~Úø◊áÎ"/>
                <w:b w:val="0"/>
                <w:lang w:val="fr-FR"/>
              </w:rPr>
              <w:t>cale</w:t>
            </w:r>
            <w:proofErr w:type="spellEnd"/>
            <w:r>
              <w:rPr>
                <w:rFonts w:cs="∞~Úø◊áÎ"/>
                <w:b w:val="0"/>
                <w:lang w:val="fr-FR"/>
              </w:rPr>
              <w:t xml:space="preserve"> </w:t>
            </w:r>
            <w:proofErr w:type="spellStart"/>
            <w:r>
              <w:rPr>
                <w:rFonts w:cs="∞~Úø◊áÎ"/>
                <w:b w:val="0"/>
                <w:lang w:val="fr-FR"/>
              </w:rPr>
              <w:t>transients</w:t>
            </w:r>
            <w:proofErr w:type="spellEnd"/>
            <w:r>
              <w:rPr>
                <w:rFonts w:cs="∞~Úø◊áÎ"/>
                <w:b w:val="0"/>
                <w:lang w:val="fr-FR"/>
              </w:rPr>
              <w:t xml:space="preserve"> to 1 AU and </w:t>
            </w:r>
            <w:proofErr w:type="spellStart"/>
            <w:r>
              <w:rPr>
                <w:rFonts w:cs="∞~Úø◊áÎ"/>
                <w:b w:val="0"/>
                <w:lang w:val="fr-FR"/>
              </w:rPr>
              <w:t>making</w:t>
            </w:r>
            <w:proofErr w:type="spellEnd"/>
            <w:r w:rsidR="00AB0C6A" w:rsidRPr="000C1695">
              <w:rPr>
                <w:rFonts w:cs="∞~Úø◊áÎ"/>
                <w:b w:val="0"/>
                <w:lang w:val="fr-FR"/>
              </w:rPr>
              <w:t xml:space="preserve"> a </w:t>
            </w:r>
            <w:proofErr w:type="spellStart"/>
            <w:r w:rsidR="00AB0C6A" w:rsidRPr="000C1695">
              <w:rPr>
                <w:rFonts w:cs="∞~Úø◊áÎ"/>
                <w:b w:val="0"/>
                <w:lang w:val="fr-FR"/>
              </w:rPr>
              <w:t>list</w:t>
            </w:r>
            <w:proofErr w:type="spellEnd"/>
            <w:r w:rsidR="00AB0C6A" w:rsidRPr="000C1695">
              <w:rPr>
                <w:rFonts w:cs="∞~Úø◊áÎ"/>
                <w:b w:val="0"/>
                <w:lang w:val="fr-FR"/>
              </w:rPr>
              <w:t xml:space="preserve"> of </w:t>
            </w:r>
            <w:proofErr w:type="spellStart"/>
            <w:r w:rsidR="00AB0C6A" w:rsidRPr="000C1695">
              <w:rPr>
                <w:rFonts w:cs="∞~Úø◊áÎ"/>
                <w:b w:val="0"/>
                <w:lang w:val="fr-FR"/>
              </w:rPr>
              <w:t>predicted</w:t>
            </w:r>
            <w:proofErr w:type="spellEnd"/>
            <w:r w:rsidR="00AB0C6A" w:rsidRPr="000C1695">
              <w:rPr>
                <w:rFonts w:cs="∞~Úø◊áÎ"/>
                <w:b w:val="0"/>
                <w:lang w:val="fr-FR"/>
              </w:rPr>
              <w:t xml:space="preserve"> impacts at points in the </w:t>
            </w:r>
            <w:proofErr w:type="spellStart"/>
            <w:r w:rsidR="00AB0C6A" w:rsidRPr="000C1695">
              <w:rPr>
                <w:rFonts w:cs="∞~Úø◊áÎ"/>
                <w:b w:val="0"/>
                <w:lang w:val="fr-FR"/>
              </w:rPr>
              <w:t>heliosphere</w:t>
            </w:r>
            <w:proofErr w:type="spellEnd"/>
            <w:r w:rsidR="00AB0C6A" w:rsidRPr="000C1695">
              <w:rPr>
                <w:rFonts w:cs="∞~Úø◊áÎ"/>
                <w:b w:val="0"/>
                <w:lang w:val="fr-FR"/>
              </w:rPr>
              <w:t xml:space="preserve"> </w:t>
            </w:r>
            <w:proofErr w:type="spellStart"/>
            <w:r w:rsidR="00AB0C6A" w:rsidRPr="000C1695">
              <w:rPr>
                <w:rFonts w:cs="∞~Úø◊áÎ"/>
                <w:b w:val="0"/>
                <w:lang w:val="fr-FR"/>
              </w:rPr>
              <w:t>where</w:t>
            </w:r>
            <w:proofErr w:type="spellEnd"/>
            <w:r w:rsidR="00AB0C6A" w:rsidRPr="000C1695">
              <w:rPr>
                <w:rFonts w:cs="∞~Úø◊áÎ"/>
                <w:b w:val="0"/>
                <w:lang w:val="fr-FR"/>
              </w:rPr>
              <w:t xml:space="preserve"> in-situ </w:t>
            </w:r>
            <w:proofErr w:type="spellStart"/>
            <w:r w:rsidR="00AB0C6A" w:rsidRPr="000C1695">
              <w:rPr>
                <w:rFonts w:cs="∞~Úø◊áÎ"/>
                <w:b w:val="0"/>
                <w:lang w:val="fr-FR"/>
              </w:rPr>
              <w:t>measurements</w:t>
            </w:r>
            <w:proofErr w:type="spellEnd"/>
            <w:r w:rsidR="00AB0C6A" w:rsidRPr="000C1695">
              <w:rPr>
                <w:rFonts w:cs="∞~Úø◊áÎ"/>
                <w:b w:val="0"/>
                <w:lang w:val="fr-FR"/>
              </w:rPr>
              <w:t xml:space="preserve"> are </w:t>
            </w:r>
            <w:proofErr w:type="spellStart"/>
            <w:r w:rsidR="00AB0C6A" w:rsidRPr="000C1695">
              <w:rPr>
                <w:rFonts w:cs="∞~Úø◊áÎ"/>
                <w:b w:val="0"/>
                <w:lang w:val="fr-FR"/>
              </w:rPr>
              <w:t>taken</w:t>
            </w:r>
            <w:proofErr w:type="spellEnd"/>
            <w:r w:rsidR="00AB0C6A">
              <w:rPr>
                <w:rFonts w:cs="∞~Úø◊áÎ"/>
                <w:b w:val="0"/>
                <w:lang w:val="fr-FR"/>
              </w:rPr>
              <w:t>. This</w:t>
            </w:r>
            <w:r>
              <w:rPr>
                <w:rFonts w:cs="∞~Úø◊áÎ"/>
                <w:b w:val="0"/>
                <w:lang w:val="fr-FR"/>
              </w:rPr>
              <w:t xml:space="preserve"> </w:t>
            </w:r>
            <w:proofErr w:type="spellStart"/>
            <w:r>
              <w:rPr>
                <w:rFonts w:cs="∞~Úø◊áÎ"/>
                <w:b w:val="0"/>
                <w:lang w:val="fr-FR"/>
              </w:rPr>
              <w:t>activity</w:t>
            </w:r>
            <w:proofErr w:type="spellEnd"/>
            <w:r w:rsidR="00AB0C6A">
              <w:rPr>
                <w:rFonts w:cs="∞~Úø◊áÎ"/>
                <w:b w:val="0"/>
                <w:lang w:val="fr-FR"/>
              </w:rPr>
              <w:t xml:space="preserve"> has been </w:t>
            </w:r>
            <w:proofErr w:type="spellStart"/>
            <w:r w:rsidR="00AB0C6A">
              <w:rPr>
                <w:rFonts w:cs="∞~Úø◊áÎ"/>
                <w:b w:val="0"/>
                <w:lang w:val="fr-FR"/>
              </w:rPr>
              <w:t>started</w:t>
            </w:r>
            <w:proofErr w:type="spellEnd"/>
            <w:r w:rsidR="00AB0C6A">
              <w:rPr>
                <w:rFonts w:cs="∞~Úø◊áÎ"/>
                <w:b w:val="0"/>
                <w:lang w:val="fr-FR"/>
              </w:rPr>
              <w:t xml:space="preserve"> for STEREO A.</w:t>
            </w:r>
          </w:p>
          <w:p w14:paraId="29DDBE2B" w14:textId="77777777" w:rsidR="00BD23C0" w:rsidRDefault="00BD23C0" w:rsidP="00147FC7">
            <w:pPr>
              <w:widowControl w:val="0"/>
              <w:autoSpaceDE w:val="0"/>
              <w:autoSpaceDN w:val="0"/>
              <w:adjustRightInd w:val="0"/>
              <w:rPr>
                <w:rFonts w:cs="∞~Úø◊áÎ"/>
                <w:b w:val="0"/>
                <w:lang w:val="fr-FR"/>
              </w:rPr>
            </w:pPr>
            <w:r>
              <w:rPr>
                <w:rFonts w:cs="∞~Úø◊áÎ"/>
                <w:b w:val="0"/>
                <w:lang w:val="fr-FR"/>
              </w:rPr>
              <w:t xml:space="preserve">The </w:t>
            </w:r>
            <w:proofErr w:type="spellStart"/>
            <w:r>
              <w:rPr>
                <w:rFonts w:cs="∞~Úø◊áÎ"/>
                <w:b w:val="0"/>
                <w:lang w:val="fr-FR"/>
              </w:rPr>
              <w:t>intimacy</w:t>
            </w:r>
            <w:proofErr w:type="spellEnd"/>
            <w:r>
              <w:rPr>
                <w:rFonts w:cs="∞~Úø◊áÎ"/>
                <w:b w:val="0"/>
                <w:lang w:val="fr-FR"/>
              </w:rPr>
              <w:t xml:space="preserve"> </w:t>
            </w:r>
            <w:proofErr w:type="spellStart"/>
            <w:r>
              <w:rPr>
                <w:rFonts w:cs="∞~Úø◊áÎ"/>
                <w:b w:val="0"/>
                <w:lang w:val="fr-FR"/>
              </w:rPr>
              <w:t>between</w:t>
            </w:r>
            <w:proofErr w:type="spellEnd"/>
            <w:r>
              <w:rPr>
                <w:rFonts w:cs="∞~Úø◊áÎ"/>
                <w:b w:val="0"/>
                <w:lang w:val="fr-FR"/>
              </w:rPr>
              <w:t xml:space="preserve"> the WP5 </w:t>
            </w:r>
            <w:proofErr w:type="spellStart"/>
            <w:r>
              <w:rPr>
                <w:rFonts w:cs="∞~Úø◊áÎ"/>
                <w:b w:val="0"/>
                <w:lang w:val="fr-FR"/>
              </w:rPr>
              <w:t>t</w:t>
            </w:r>
            <w:r w:rsidR="00AB0C6A" w:rsidRPr="001674EF">
              <w:rPr>
                <w:rFonts w:cs="∞~Úø◊áÎ"/>
                <w:b w:val="0"/>
                <w:lang w:val="fr-FR"/>
              </w:rPr>
              <w:t>asks</w:t>
            </w:r>
            <w:proofErr w:type="spellEnd"/>
            <w:r w:rsidR="00AB0C6A" w:rsidRPr="001674EF">
              <w:rPr>
                <w:rFonts w:cs="∞~Úø◊áÎ"/>
                <w:b w:val="0"/>
                <w:lang w:val="fr-FR"/>
              </w:rPr>
              <w:t xml:space="preserve"> </w:t>
            </w:r>
            <w:proofErr w:type="spellStart"/>
            <w:r w:rsidR="00AB0C6A" w:rsidRPr="001674EF">
              <w:rPr>
                <w:rFonts w:cs="∞~Úø◊áÎ"/>
                <w:b w:val="0"/>
                <w:lang w:val="fr-FR"/>
              </w:rPr>
              <w:t>means</w:t>
            </w:r>
            <w:proofErr w:type="spellEnd"/>
            <w:r w:rsidR="00AB0C6A" w:rsidRPr="001674EF">
              <w:rPr>
                <w:rFonts w:cs="∞~Úø◊áÎ"/>
                <w:b w:val="0"/>
                <w:lang w:val="fr-FR"/>
              </w:rPr>
              <w:t xml:space="preserve"> </w:t>
            </w:r>
            <w:proofErr w:type="spellStart"/>
            <w:r w:rsidR="00AB0C6A" w:rsidRPr="001674EF">
              <w:rPr>
                <w:rFonts w:cs="∞~Úø◊áÎ"/>
                <w:b w:val="0"/>
                <w:lang w:val="fr-FR"/>
              </w:rPr>
              <w:t>that</w:t>
            </w:r>
            <w:proofErr w:type="spellEnd"/>
            <w:r w:rsidR="00AB0C6A" w:rsidRPr="001674EF">
              <w:rPr>
                <w:rFonts w:cs="∞~Úø◊áÎ"/>
                <w:b w:val="0"/>
                <w:lang w:val="fr-FR"/>
              </w:rPr>
              <w:t xml:space="preserve"> </w:t>
            </w:r>
            <w:proofErr w:type="spellStart"/>
            <w:r w:rsidR="00AB0C6A" w:rsidRPr="001674EF">
              <w:rPr>
                <w:rFonts w:cs="∞~Úø◊áÎ"/>
                <w:b w:val="0"/>
                <w:lang w:val="fr-FR"/>
              </w:rPr>
              <w:t>it</w:t>
            </w:r>
            <w:proofErr w:type="spellEnd"/>
            <w:r w:rsidR="00AB0C6A" w:rsidRPr="001674EF">
              <w:rPr>
                <w:rFonts w:cs="∞~Úø◊áÎ"/>
                <w:b w:val="0"/>
                <w:lang w:val="fr-FR"/>
              </w:rPr>
              <w:t xml:space="preserve"> </w:t>
            </w:r>
            <w:proofErr w:type="spellStart"/>
            <w:r w:rsidR="00AB0C6A" w:rsidRPr="001674EF">
              <w:rPr>
                <w:rFonts w:cs="∞~Úø◊áÎ"/>
                <w:b w:val="0"/>
                <w:lang w:val="fr-FR"/>
              </w:rPr>
              <w:t>is</w:t>
            </w:r>
            <w:proofErr w:type="spellEnd"/>
            <w:r w:rsidR="00AB0C6A" w:rsidRPr="001674EF">
              <w:rPr>
                <w:rFonts w:cs="∞~Úø◊áÎ"/>
                <w:b w:val="0"/>
                <w:lang w:val="fr-FR"/>
              </w:rPr>
              <w:t xml:space="preserve"> </w:t>
            </w:r>
            <w:proofErr w:type="spellStart"/>
            <w:r w:rsidR="00AB0C6A" w:rsidRPr="001674EF">
              <w:rPr>
                <w:rFonts w:cs="∞~Úø◊áÎ"/>
                <w:b w:val="0"/>
                <w:lang w:val="fr-FR"/>
              </w:rPr>
              <w:t>useful</w:t>
            </w:r>
            <w:proofErr w:type="spellEnd"/>
            <w:r w:rsidR="00AB0C6A" w:rsidRPr="001674EF">
              <w:rPr>
                <w:rFonts w:cs="∞~Úø◊áÎ"/>
                <w:b w:val="0"/>
                <w:lang w:val="fr-FR"/>
              </w:rPr>
              <w:t xml:space="preserve"> to </w:t>
            </w:r>
            <w:proofErr w:type="spellStart"/>
            <w:r>
              <w:rPr>
                <w:rFonts w:cs="∞~Úø◊áÎ"/>
                <w:b w:val="0"/>
                <w:lang w:val="fr-FR"/>
              </w:rPr>
              <w:t>provide</w:t>
            </w:r>
            <w:proofErr w:type="spellEnd"/>
            <w:r>
              <w:rPr>
                <w:rFonts w:cs="∞~Úø◊áÎ"/>
                <w:b w:val="0"/>
                <w:lang w:val="fr-FR"/>
              </w:rPr>
              <w:t xml:space="preserve"> a </w:t>
            </w:r>
            <w:proofErr w:type="spellStart"/>
            <w:r>
              <w:rPr>
                <w:rFonts w:cs="∞~Úø◊áÎ"/>
                <w:b w:val="0"/>
                <w:lang w:val="fr-FR"/>
              </w:rPr>
              <w:t>combined</w:t>
            </w:r>
            <w:proofErr w:type="spellEnd"/>
            <w:r>
              <w:rPr>
                <w:rFonts w:cs="∞~Úø◊áÎ"/>
                <w:b w:val="0"/>
                <w:lang w:val="fr-FR"/>
              </w:rPr>
              <w:t xml:space="preserve"> report </w:t>
            </w:r>
            <w:proofErr w:type="spellStart"/>
            <w:r>
              <w:rPr>
                <w:rFonts w:cs="∞~Úø◊áÎ"/>
                <w:b w:val="0"/>
                <w:lang w:val="fr-FR"/>
              </w:rPr>
              <w:t>here</w:t>
            </w:r>
            <w:proofErr w:type="spellEnd"/>
            <w:r>
              <w:rPr>
                <w:rFonts w:cs="∞~Úø◊áÎ"/>
                <w:b w:val="0"/>
                <w:lang w:val="fr-FR"/>
              </w:rPr>
              <w:t> :</w:t>
            </w:r>
          </w:p>
          <w:p w14:paraId="3AD53B0F" w14:textId="77777777" w:rsidR="00BD23C0" w:rsidRDefault="00BD23C0" w:rsidP="00147FC7">
            <w:pPr>
              <w:widowControl w:val="0"/>
              <w:autoSpaceDE w:val="0"/>
              <w:autoSpaceDN w:val="0"/>
              <w:adjustRightInd w:val="0"/>
              <w:rPr>
                <w:rFonts w:cs="∞~Úø◊áÎ"/>
                <w:b w:val="0"/>
                <w:lang w:val="fr-FR"/>
              </w:rPr>
            </w:pPr>
          </w:p>
          <w:p w14:paraId="21477436" w14:textId="77777777" w:rsidR="00AB0C6A" w:rsidRDefault="00AB0C6A" w:rsidP="00147FC7">
            <w:pPr>
              <w:widowControl w:val="0"/>
              <w:autoSpaceDE w:val="0"/>
              <w:autoSpaceDN w:val="0"/>
              <w:adjustRightInd w:val="0"/>
              <w:rPr>
                <w:rFonts w:cs="†ª˙ø◊G„"/>
                <w:b w:val="0"/>
              </w:rPr>
            </w:pPr>
            <w:r w:rsidRPr="001674EF">
              <w:rPr>
                <w:rFonts w:cs="†ª˙ø◊G„"/>
                <w:b w:val="0"/>
              </w:rPr>
              <w:t xml:space="preserve">Using </w:t>
            </w:r>
            <w:r w:rsidR="00BD23C0">
              <w:rPr>
                <w:rFonts w:cs="†ª˙ø◊G„"/>
                <w:b w:val="0"/>
              </w:rPr>
              <w:t>time-elongation ‘</w:t>
            </w:r>
            <w:r w:rsidRPr="001674EF">
              <w:rPr>
                <w:rFonts w:cs="†ª˙ø◊G„"/>
                <w:b w:val="0"/>
              </w:rPr>
              <w:t>J-maps</w:t>
            </w:r>
            <w:r w:rsidR="00BD23C0">
              <w:rPr>
                <w:rFonts w:cs="†ª˙ø◊G„"/>
                <w:b w:val="0"/>
              </w:rPr>
              <w:t>’</w:t>
            </w:r>
            <w:r w:rsidRPr="001674EF">
              <w:rPr>
                <w:rFonts w:cs="†ª˙ø◊G„"/>
                <w:b w:val="0"/>
              </w:rPr>
              <w:t xml:space="preserve"> derived from running-difference images</w:t>
            </w:r>
            <w:r w:rsidR="00BD23C0">
              <w:rPr>
                <w:rFonts w:cs="†ª˙ø◊G„"/>
                <w:b w:val="0"/>
              </w:rPr>
              <w:t xml:space="preserve"> of HI data</w:t>
            </w:r>
            <w:r w:rsidRPr="001674EF">
              <w:rPr>
                <w:rFonts w:cs="†ª˙ø◊G„"/>
                <w:b w:val="0"/>
              </w:rPr>
              <w:t xml:space="preserve">, </w:t>
            </w:r>
            <w:proofErr w:type="spellStart"/>
            <w:r w:rsidRPr="001674EF">
              <w:rPr>
                <w:rFonts w:cs="†ª˙ø◊G„"/>
                <w:b w:val="0"/>
              </w:rPr>
              <w:t>Illya</w:t>
            </w:r>
            <w:proofErr w:type="spellEnd"/>
            <w:r w:rsidRPr="001674EF">
              <w:rPr>
                <w:rFonts w:cs="†ª˙ø◊G„"/>
                <w:b w:val="0"/>
              </w:rPr>
              <w:t xml:space="preserve"> </w:t>
            </w:r>
            <w:proofErr w:type="spellStart"/>
            <w:r w:rsidRPr="001674EF">
              <w:rPr>
                <w:rFonts w:cs="†ª˙ø◊G„"/>
                <w:b w:val="0"/>
              </w:rPr>
              <w:t>Plotnikov</w:t>
            </w:r>
            <w:proofErr w:type="spellEnd"/>
            <w:r w:rsidRPr="001674EF">
              <w:rPr>
                <w:rFonts w:cs="†ª˙ø◊G„"/>
                <w:b w:val="0"/>
              </w:rPr>
              <w:t xml:space="preserve"> (recruited in May 2014) has listed the times of passage of each Stream Interaction Region (SIR) in the field of view of HI images obtained from STEREO-A (Goal 1 in T5.1). We then used our technique to determine the location of each SIR in the ecliptic plane as a function of time. In order to determine the time-dependent evolution of the 3-D trajectory of each SIR, the characteristic tracks left by these SIRs in the J-maps were fitted manually by </w:t>
            </w:r>
            <w:r w:rsidRPr="001674EF">
              <w:rPr>
                <w:rFonts w:cs="†ª˙ø◊G„"/>
                <w:b w:val="0"/>
              </w:rPr>
              <w:lastRenderedPageBreak/>
              <w:t xml:space="preserve">clicking on J-maps produced with HI-1 and HI-2 images from STEREO-A (and in the future STEREO-B). For each SIR, we fitted first the clearest tracks associated with individual density irregularities entrained by the SIR. We then used the fact a SIR </w:t>
            </w:r>
            <w:proofErr w:type="spellStart"/>
            <w:r w:rsidRPr="001674EF">
              <w:rPr>
                <w:rFonts w:cs="†ª˙ø◊G„"/>
                <w:b w:val="0"/>
              </w:rPr>
              <w:t>corotates</w:t>
            </w:r>
            <w:proofErr w:type="spellEnd"/>
            <w:r w:rsidRPr="001674EF">
              <w:rPr>
                <w:rFonts w:cs="†ª˙ø◊G„"/>
                <w:b w:val="0"/>
              </w:rPr>
              <w:t xml:space="preserve"> during its passage in the heliospheric imagers, </w:t>
            </w:r>
            <w:proofErr w:type="gramStart"/>
            <w:r w:rsidRPr="001674EF">
              <w:rPr>
                <w:rFonts w:cs="†ª˙ø◊G„"/>
                <w:b w:val="0"/>
              </w:rPr>
              <w:t>thereby  leaving</w:t>
            </w:r>
            <w:proofErr w:type="gramEnd"/>
            <w:r w:rsidRPr="001674EF">
              <w:rPr>
                <w:rFonts w:cs="†ª˙ø◊G„"/>
                <w:b w:val="0"/>
              </w:rPr>
              <w:t xml:space="preserve">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a 180</w:t>
            </w:r>
            <w:r w:rsidRPr="001674EF">
              <w:rPr>
                <w:rFonts w:cs="†ª˙ø◊G„"/>
                <w:b w:val="0"/>
                <w:vertAlign w:val="superscript"/>
              </w:rPr>
              <w:t>o</w:t>
            </w:r>
            <w:r w:rsidRPr="001674EF">
              <w:rPr>
                <w:rFonts w:cs="†ª˙ø◊G„"/>
                <w:b w:val="0"/>
              </w:rPr>
              <w:t xml:space="preserve"> of </w:t>
            </w:r>
            <w:proofErr w:type="spellStart"/>
            <w:r w:rsidRPr="001674EF">
              <w:rPr>
                <w:rFonts w:cs="†ª˙ø◊G„"/>
                <w:b w:val="0"/>
              </w:rPr>
              <w:t>corotation</w:t>
            </w:r>
            <w:proofErr w:type="spellEnd"/>
            <w:r w:rsidRPr="001674EF">
              <w:rPr>
                <w:rFonts w:cs="†ª˙ø◊G„"/>
                <w:b w:val="0"/>
              </w:rPr>
              <w:t xml:space="preserve"> in the HI field of view lasting up to 18 days. To validate a fitting we use two criteria (1) we require that the correspondence between the simulated and measured SIR </w:t>
            </w:r>
            <w:r w:rsidRPr="001674EF">
              <w:rPr>
                <w:rFonts w:cs="†ª˙ø◊G„"/>
                <w:b w:val="0"/>
                <w:u w:val="single"/>
              </w:rPr>
              <w:t>patterns</w:t>
            </w:r>
            <w:r w:rsidRPr="001674EF">
              <w:rPr>
                <w:rFonts w:cs="†ª˙ø◊G„"/>
                <w:b w:val="0"/>
              </w:rPr>
              <w:t xml:space="preserve"> are satisfactory, (2) we require that the fitting technique (‘fixed-point technique’) of the trajectory of individual small-scale transients entrained by the SIR gives small errors in both speed (&lt;40 km/s) and direction (&lt;20</w:t>
            </w:r>
            <w:r w:rsidRPr="001674EF">
              <w:rPr>
                <w:rFonts w:cs="†ª˙ø◊G„"/>
                <w:b w:val="0"/>
                <w:vertAlign w:val="superscript"/>
              </w:rPr>
              <w:t>o</w:t>
            </w:r>
            <w:r w:rsidRPr="001674EF">
              <w:rPr>
                <w:rFonts w:cs="†ª˙ø◊G„"/>
                <w:b w:val="0"/>
              </w:rPr>
              <w:t>). Both of these criteria usually impose that the SIR be well observed by the heliospheric imagers over a large range of elongations (&gt;40 degrees). SIRs that are poorly observed because (1) the white-light signature is too weak, (2) too many CMEs passed in the field of view are not fitted.</w:t>
            </w:r>
          </w:p>
          <w:p w14:paraId="4D41F337" w14:textId="77777777" w:rsidR="00AB0C6A" w:rsidRPr="001674EF" w:rsidRDefault="00AB0C6A" w:rsidP="00147FC7">
            <w:pPr>
              <w:widowControl w:val="0"/>
              <w:autoSpaceDE w:val="0"/>
              <w:autoSpaceDN w:val="0"/>
              <w:adjustRightInd w:val="0"/>
              <w:rPr>
                <w:rFonts w:cs="†ª˙ø◊G„"/>
                <w:b w:val="0"/>
              </w:rPr>
            </w:pPr>
            <w:r w:rsidRPr="001674EF">
              <w:rPr>
                <w:rFonts w:cs="†ª˙ø◊G„"/>
                <w:b w:val="0"/>
              </w:rPr>
              <w:t xml:space="preserve"> </w:t>
            </w:r>
          </w:p>
          <w:p w14:paraId="761C5646" w14:textId="77777777" w:rsidR="00BD23C0" w:rsidRDefault="00AB0C6A" w:rsidP="00147FC7">
            <w:pPr>
              <w:widowControl w:val="0"/>
              <w:autoSpaceDE w:val="0"/>
              <w:autoSpaceDN w:val="0"/>
              <w:adjustRightInd w:val="0"/>
              <w:rPr>
                <w:rFonts w:cs="†ª˙ø◊G„"/>
                <w:b w:val="0"/>
              </w:rPr>
            </w:pPr>
            <w:r w:rsidRPr="001674EF">
              <w:rPr>
                <w:rFonts w:cs="†ª˙ø◊G„"/>
                <w:b w:val="0"/>
              </w:rPr>
              <w:t>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heliospheric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1674EF">
              <w:rPr>
                <w:rFonts w:cs="†ª˙ø◊G„"/>
                <w:b w:val="0"/>
                <w:vertAlign w:val="superscript"/>
              </w:rPr>
              <w:t>o</w:t>
            </w:r>
            <w:r w:rsidRPr="001674EF">
              <w:rPr>
                <w:rFonts w:cs="†ª˙ø◊G„"/>
                <w:b w:val="0"/>
              </w:rPr>
              <w:t xml:space="preserve"> of longitudinal separation to the East of the SIR source region and recorded its location in Carrington coordinates (Goals 1 and 2 of T5.3). It should be noted that this first SIR catalogue is along the </w:t>
            </w:r>
            <w:r w:rsidRPr="001674EF">
              <w:rPr>
                <w:rFonts w:cs="†ª˙ø◊G„"/>
                <w:b w:val="0"/>
                <w:u w:val="single"/>
              </w:rPr>
              <w:t>ecliptic plane</w:t>
            </w:r>
            <w:r w:rsidRPr="001674EF">
              <w:rPr>
                <w:rFonts w:cs="†ª˙ø◊G„"/>
                <w:b w:val="0"/>
              </w:rPr>
              <w:t xml:space="preserve"> </w:t>
            </w:r>
            <w:r w:rsidRPr="001674EF">
              <w:rPr>
                <w:rFonts w:cs="†ª˙ø◊G„"/>
                <w:b w:val="0"/>
                <w:u w:val="single"/>
              </w:rPr>
              <w:t>only</w:t>
            </w:r>
            <w:r w:rsidRPr="001674EF">
              <w:rPr>
                <w:rFonts w:cs="†ª˙ø◊G„"/>
                <w:b w:val="0"/>
              </w:rPr>
              <w:t xml:space="preserve">. </w:t>
            </w:r>
          </w:p>
          <w:p w14:paraId="3826BEB4" w14:textId="77777777" w:rsidR="00BD23C0" w:rsidRDefault="00BD23C0" w:rsidP="00147FC7">
            <w:pPr>
              <w:widowControl w:val="0"/>
              <w:autoSpaceDE w:val="0"/>
              <w:autoSpaceDN w:val="0"/>
              <w:adjustRightInd w:val="0"/>
              <w:rPr>
                <w:rFonts w:cs="†ª˙ø◊G„"/>
                <w:b w:val="0"/>
              </w:rPr>
            </w:pPr>
          </w:p>
          <w:p w14:paraId="416EE239" w14:textId="77777777" w:rsidR="00BD23C0" w:rsidRPr="001674EF" w:rsidRDefault="00BD23C0" w:rsidP="00BD23C0">
            <w:pPr>
              <w:widowControl w:val="0"/>
              <w:autoSpaceDE w:val="0"/>
              <w:autoSpaceDN w:val="0"/>
              <w:adjustRightInd w:val="0"/>
              <w:rPr>
                <w:rFonts w:cs="†ª˙ø◊G„"/>
                <w:b w:val="0"/>
              </w:rPr>
            </w:pPr>
            <w:r w:rsidRPr="001674EF">
              <w:rPr>
                <w:rFonts w:cs="†ª˙ø◊G„"/>
                <w:b w:val="0"/>
              </w:rPr>
              <w:t>The catalogue in currently extends from 2007 to 2014, it lists:</w:t>
            </w:r>
          </w:p>
          <w:p w14:paraId="55E96E96" w14:textId="77777777" w:rsidR="00BD23C0" w:rsidRPr="001674EF" w:rsidRDefault="00BD23C0" w:rsidP="00BD23C0">
            <w:pPr>
              <w:pStyle w:val="ListParagraph"/>
              <w:numPr>
                <w:ilvl w:val="0"/>
                <w:numId w:val="10"/>
              </w:numPr>
              <w:spacing w:after="120" w:line="276" w:lineRule="auto"/>
              <w:ind w:left="760" w:hanging="357"/>
              <w:rPr>
                <w:b w:val="0"/>
              </w:rPr>
            </w:pPr>
            <w:r w:rsidRPr="001674EF">
              <w:rPr>
                <w:b w:val="0"/>
              </w:rPr>
              <w:t xml:space="preserve">a unique SIR identifier*, e.g. </w:t>
            </w:r>
            <w:r w:rsidRPr="001674EF">
              <w:rPr>
                <w:rFonts w:eastAsia="Times New Roman" w:cs="Times New Roman"/>
                <w:b w:val="0"/>
              </w:rPr>
              <w:t>HSIR_A__20070419_</w:t>
            </w:r>
            <w:r w:rsidRPr="001674EF">
              <w:rPr>
                <w:b w:val="0"/>
              </w:rPr>
              <w:t>191210</w:t>
            </w:r>
          </w:p>
          <w:p w14:paraId="77444E13"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spacecraft making the white-light observations (STEREO-A or STEREO-B),</w:t>
            </w:r>
          </w:p>
          <w:p w14:paraId="12742A16"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‘reference launch time’ of the most clearly observed density irregularity embedded in the SIR along the ecliptic plane: Format: YYYY-MM-DDTHH:MM:SS,</w:t>
            </w:r>
          </w:p>
          <w:p w14:paraId="0D7F5926" w14:textId="77777777" w:rsidR="00BD23C0" w:rsidRPr="001674EF" w:rsidRDefault="00BD23C0" w:rsidP="00BD23C0">
            <w:pPr>
              <w:pStyle w:val="ListParagraph"/>
              <w:numPr>
                <w:ilvl w:val="0"/>
                <w:numId w:val="10"/>
              </w:numPr>
              <w:spacing w:before="120" w:after="120" w:line="276" w:lineRule="auto"/>
              <w:rPr>
                <w:b w:val="0"/>
              </w:rPr>
            </w:pPr>
            <w:r w:rsidRPr="001674EF">
              <w:rPr>
                <w:b w:val="0"/>
              </w:rPr>
              <w:t>Rotation period of the SIR assumed fixed at 25,38 days,</w:t>
            </w:r>
          </w:p>
          <w:p w14:paraId="698BC165"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radial velocity (in km/s) of the SIR along the ecliptic plane,</w:t>
            </w:r>
          </w:p>
          <w:p w14:paraId="3187418B"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error in radial velocity (in km/s) of the SIR along the ecliptic plane,</w:t>
            </w:r>
          </w:p>
          <w:p w14:paraId="2CEA4305"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longitudinal separation (called ‘beta’, in degrees) between the observer and the most easily tracked density feature embedded in the SIR along the ecliptic plane,</w:t>
            </w:r>
          </w:p>
          <w:p w14:paraId="3219E245"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error in the longitudinal separation (in degrees) between the observer and the most easily tracked density feature embedded in the SIR along the ecliptic plane,</w:t>
            </w:r>
          </w:p>
          <w:p w14:paraId="260A4789"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SIR source (tracked along the ecliptic plane),</w:t>
            </w:r>
          </w:p>
          <w:p w14:paraId="73671DC5"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HAE longitude (in degrees) of the SIR source (tracked along the ecliptic plane),</w:t>
            </w:r>
          </w:p>
          <w:p w14:paraId="55EE07F3"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Carrington longitude (in degrees) of the coronal hole in EUI identified near the source region of the SIR in Carrington coordinates,</w:t>
            </w:r>
          </w:p>
          <w:p w14:paraId="27B3D902" w14:textId="77777777" w:rsidR="00BD23C0" w:rsidRPr="001674EF" w:rsidRDefault="00BD23C0" w:rsidP="00BD23C0">
            <w:pPr>
              <w:pStyle w:val="ListParagraph"/>
              <w:numPr>
                <w:ilvl w:val="0"/>
                <w:numId w:val="10"/>
              </w:numPr>
              <w:spacing w:before="120" w:after="120" w:line="276" w:lineRule="auto"/>
              <w:rPr>
                <w:b w:val="0"/>
              </w:rPr>
            </w:pPr>
            <w:r w:rsidRPr="001674EF">
              <w:rPr>
                <w:b w:val="0"/>
              </w:rPr>
              <w:t>The Carrington rotation number of the identified source.</w:t>
            </w:r>
          </w:p>
          <w:p w14:paraId="3998F280" w14:textId="77777777" w:rsidR="00BD23C0" w:rsidRPr="001674EF" w:rsidRDefault="00BD23C0" w:rsidP="00BD23C0">
            <w:pPr>
              <w:widowControl w:val="0"/>
              <w:autoSpaceDE w:val="0"/>
              <w:autoSpaceDN w:val="0"/>
              <w:adjustRightInd w:val="0"/>
              <w:rPr>
                <w:rFonts w:cs="†ª˙ø◊G„"/>
                <w:b w:val="0"/>
              </w:rPr>
            </w:pPr>
            <w:r w:rsidRPr="001674EF">
              <w:rPr>
                <w:rFonts w:cs="†ª˙ø◊G„"/>
                <w:b w:val="0"/>
              </w:rPr>
              <w:t>An extract of the catalogue is given here:</w:t>
            </w:r>
          </w:p>
          <w:p w14:paraId="3B9BEAFF" w14:textId="77777777" w:rsidR="00BD23C0" w:rsidRPr="00404801" w:rsidRDefault="00BD23C0" w:rsidP="00BD23C0">
            <w:pPr>
              <w:widowControl w:val="0"/>
              <w:autoSpaceDE w:val="0"/>
              <w:autoSpaceDN w:val="0"/>
              <w:adjustRightInd w:val="0"/>
              <w:rPr>
                <w:rFonts w:cs="†ª˙ø◊G„"/>
                <w:color w:val="auto"/>
              </w:rPr>
            </w:pPr>
            <w:r w:rsidRPr="00404801">
              <w:rPr>
                <w:rFonts w:cs="†ª˙ø◊G„"/>
                <w:noProof/>
                <w:lang w:val="en-US" w:eastAsia="en-US"/>
              </w:rPr>
              <w:drawing>
                <wp:inline distT="0" distB="0" distL="0" distR="0" wp14:anchorId="0BE9E44E" wp14:editId="26E83B1C">
                  <wp:extent cx="6033296" cy="1089660"/>
                  <wp:effectExtent l="0" t="0" r="5715" b="0"/>
                  <wp:docPr id="8" name="Image 4" descr="Macintosh HD:Users:ALEXIS:Desktop:Capture d’écran 2015-04-30 à 10.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IS:Desktop:Capture d’écran 2015-04-30 à 10.42.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37185" cy="1090362"/>
                          </a:xfrm>
                          <a:prstGeom prst="rect">
                            <a:avLst/>
                          </a:prstGeom>
                          <a:noFill/>
                          <a:ln>
                            <a:noFill/>
                          </a:ln>
                        </pic:spPr>
                      </pic:pic>
                    </a:graphicData>
                  </a:graphic>
                </wp:inline>
              </w:drawing>
            </w:r>
          </w:p>
          <w:p w14:paraId="679311F3" w14:textId="77777777" w:rsidR="00BD23C0" w:rsidRPr="00404801" w:rsidRDefault="00BD23C0" w:rsidP="00BD23C0">
            <w:pPr>
              <w:widowControl w:val="0"/>
              <w:autoSpaceDE w:val="0"/>
              <w:autoSpaceDN w:val="0"/>
              <w:adjustRightInd w:val="0"/>
              <w:rPr>
                <w:rFonts w:cs="†ª˙ø◊G„"/>
                <w:color w:val="auto"/>
              </w:rPr>
            </w:pPr>
          </w:p>
          <w:p w14:paraId="102484E7" w14:textId="77777777" w:rsidR="00BD23C0" w:rsidRPr="001674EF" w:rsidRDefault="00BD23C0" w:rsidP="00BD23C0">
            <w:pPr>
              <w:widowControl w:val="0"/>
              <w:tabs>
                <w:tab w:val="left" w:pos="1560"/>
              </w:tabs>
              <w:autoSpaceDE w:val="0"/>
              <w:autoSpaceDN w:val="0"/>
              <w:adjustRightInd w:val="0"/>
              <w:rPr>
                <w:rFonts w:cs="†ª˙ø◊G„"/>
                <w:b w:val="0"/>
              </w:rPr>
            </w:pPr>
            <w:r w:rsidRPr="001674EF">
              <w:rPr>
                <w:rFonts w:cs="†ª˙ø◊G„"/>
                <w:b w:val="0"/>
              </w:rPr>
              <w:t xml:space="preserve">For each fitted SIR from STEREO-A between 2007 and 2014, we are producing a catalogue of arrival times at each planet and probe (Goal 3 of T5.1), these arrival times are retrieved from the catalogue by using the </w:t>
            </w:r>
            <w:r w:rsidRPr="001674EF">
              <w:rPr>
                <w:rFonts w:cs="†ª˙ø◊G„"/>
                <w:b w:val="0"/>
              </w:rPr>
              <w:lastRenderedPageBreak/>
              <w:t xml:space="preserve">unique SIR identifier: </w:t>
            </w:r>
            <w:r w:rsidRPr="001674EF">
              <w:rPr>
                <w:b w:val="0"/>
              </w:rPr>
              <w:t xml:space="preserve">HSIR_STA_20070619_155931_TI, TI for targeted impact. They can also be retrieved via our web-based interface: ‘the propagation tool’ (see WP8). </w:t>
            </w:r>
          </w:p>
          <w:p w14:paraId="640B3B6D" w14:textId="77777777" w:rsidR="00BD23C0" w:rsidRPr="00404801" w:rsidRDefault="00BD23C0" w:rsidP="00BD23C0">
            <w:pPr>
              <w:widowControl w:val="0"/>
              <w:tabs>
                <w:tab w:val="left" w:pos="1560"/>
              </w:tabs>
              <w:autoSpaceDE w:val="0"/>
              <w:autoSpaceDN w:val="0"/>
              <w:adjustRightInd w:val="0"/>
              <w:rPr>
                <w:rFonts w:cs="†ª˙ø◊G„"/>
                <w:color w:val="auto"/>
              </w:rPr>
            </w:pPr>
          </w:p>
          <w:p w14:paraId="1DF3B691" w14:textId="77777777" w:rsidR="00BD23C0" w:rsidRPr="00404801" w:rsidRDefault="00BD23C0" w:rsidP="00BD23C0">
            <w:pPr>
              <w:widowControl w:val="0"/>
              <w:autoSpaceDE w:val="0"/>
              <w:autoSpaceDN w:val="0"/>
              <w:adjustRightInd w:val="0"/>
              <w:jc w:val="center"/>
              <w:rPr>
                <w:rFonts w:cs="†ª˙ø◊G„"/>
                <w:color w:val="auto"/>
              </w:rPr>
            </w:pPr>
            <w:r w:rsidRPr="00404801">
              <w:rPr>
                <w:rFonts w:cs="†ª˙ø◊G„"/>
                <w:noProof/>
                <w:lang w:val="en-US" w:eastAsia="en-US"/>
              </w:rPr>
              <w:drawing>
                <wp:inline distT="0" distB="0" distL="0" distR="0" wp14:anchorId="3630728C" wp14:editId="7BA7225F">
                  <wp:extent cx="3299172" cy="3238500"/>
                  <wp:effectExtent l="0" t="0" r="0" b="0"/>
                  <wp:docPr id="9" name="Image 5" descr="Macintosh HD:Users:ALEXIS:Desktop:Capture d’écran 2015-04-30 à 12.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IS:Desktop:Capture d’écran 2015-04-30 à 12.02.5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0565" cy="3239867"/>
                          </a:xfrm>
                          <a:prstGeom prst="rect">
                            <a:avLst/>
                          </a:prstGeom>
                          <a:noFill/>
                          <a:ln>
                            <a:noFill/>
                          </a:ln>
                        </pic:spPr>
                      </pic:pic>
                    </a:graphicData>
                  </a:graphic>
                </wp:inline>
              </w:drawing>
            </w:r>
          </w:p>
          <w:p w14:paraId="29AF96B8" w14:textId="77777777" w:rsidR="00BD23C0" w:rsidRPr="00404801" w:rsidRDefault="00A51E43" w:rsidP="00A51E43">
            <w:pPr>
              <w:spacing w:before="120" w:after="120" w:line="240" w:lineRule="exact"/>
            </w:pPr>
            <w:r w:rsidRPr="00A51E43">
              <w:rPr>
                <w:b w:val="0"/>
              </w:rPr>
              <w:t>In terms of deliverables</w:t>
            </w:r>
            <w:r>
              <w:rPr>
                <w:b w:val="0"/>
              </w:rPr>
              <w:t>, the principal deliverable, D5.1 is the establishment of the online catalogue of CIRs by month 12.</w:t>
            </w:r>
          </w:p>
        </w:tc>
      </w:tr>
      <w:tr w:rsidR="00AB0C6A" w:rsidRPr="00404801" w14:paraId="37A593B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C03B514" w14:textId="77777777" w:rsidR="00BD23C0" w:rsidRDefault="00BD23C0" w:rsidP="00BD23C0">
            <w:pPr>
              <w:spacing w:before="120" w:after="120"/>
              <w:rPr>
                <w:color w:val="262626" w:themeColor="accent6" w:themeShade="80"/>
              </w:rPr>
            </w:pPr>
            <w:r>
              <w:rPr>
                <w:color w:val="262626" w:themeColor="accent6" w:themeShade="80"/>
              </w:rPr>
              <w:lastRenderedPageBreak/>
              <w:t>WP5 SUMMARY/NEXT STEPS:</w:t>
            </w:r>
          </w:p>
          <w:p w14:paraId="75469CF3" w14:textId="77777777" w:rsidR="00BD23C0" w:rsidRPr="001674EF" w:rsidRDefault="00BD23C0" w:rsidP="00BD23C0">
            <w:pPr>
              <w:widowControl w:val="0"/>
              <w:autoSpaceDE w:val="0"/>
              <w:autoSpaceDN w:val="0"/>
              <w:adjustRightInd w:val="0"/>
              <w:rPr>
                <w:rFonts w:cs="†ª˙ø◊G„"/>
                <w:b w:val="0"/>
              </w:rPr>
            </w:pPr>
            <w:r w:rsidRPr="001674EF">
              <w:rPr>
                <w:rFonts w:cs="†ª˙ø◊G„"/>
                <w:b w:val="0"/>
              </w:rPr>
              <w:t xml:space="preserve">In year 2, </w:t>
            </w:r>
            <w:r>
              <w:rPr>
                <w:rFonts w:cs="†ª˙ø◊G„"/>
                <w:b w:val="0"/>
              </w:rPr>
              <w:t xml:space="preserve">WP5 </w:t>
            </w:r>
            <w:r w:rsidRPr="001674EF">
              <w:rPr>
                <w:rFonts w:cs="†ª˙ø◊G„"/>
                <w:b w:val="0"/>
              </w:rPr>
              <w:t xml:space="preserve">will extend the </w:t>
            </w:r>
            <w:r>
              <w:rPr>
                <w:rFonts w:cs="†ª˙ø◊G„"/>
                <w:b w:val="0"/>
              </w:rPr>
              <w:t xml:space="preserve">SIR catalogue </w:t>
            </w:r>
            <w:r w:rsidRPr="001674EF">
              <w:rPr>
                <w:rFonts w:cs="†ª˙ø◊G„"/>
                <w:b w:val="0"/>
              </w:rPr>
              <w:t>analysis to higher latitudes.</w:t>
            </w:r>
            <w:r>
              <w:rPr>
                <w:rFonts w:cs="†ª˙ø◊G„"/>
                <w:b w:val="0"/>
              </w:rPr>
              <w:t xml:space="preserve"> Emphasis to date has been non the ecliptic plane. Also, u</w:t>
            </w:r>
            <w:r w:rsidRPr="001674EF">
              <w:rPr>
                <w:rFonts w:cs="†ª˙ø◊G„"/>
                <w:b w:val="0"/>
              </w:rPr>
              <w:t xml:space="preserve">pon completion of the catalogue of impacts, we will carry out an analysis of the merit of the CIR catalogue at predicting the arrival time of CIRs at the different spacecraft located in the inner heliosphere (those that record in-situ measurements of the solar wind). We anticipate that this study will be finished in July and we plan to write a paper to be submitted to one of the journals of Space Weather. </w:t>
            </w:r>
          </w:p>
          <w:p w14:paraId="31000A91" w14:textId="77777777" w:rsidR="00BD23C0" w:rsidRPr="001674EF" w:rsidRDefault="00BD23C0" w:rsidP="00BD23C0">
            <w:pPr>
              <w:widowControl w:val="0"/>
              <w:autoSpaceDE w:val="0"/>
              <w:autoSpaceDN w:val="0"/>
              <w:adjustRightInd w:val="0"/>
              <w:rPr>
                <w:rFonts w:cs="†ª˙ø◊G„"/>
                <w:b w:val="0"/>
              </w:rPr>
            </w:pPr>
          </w:p>
          <w:p w14:paraId="69A232EB" w14:textId="77777777" w:rsidR="00BD23C0" w:rsidRPr="001674EF" w:rsidRDefault="00BD23C0" w:rsidP="00BD23C0">
            <w:pPr>
              <w:widowControl w:val="0"/>
              <w:autoSpaceDE w:val="0"/>
              <w:autoSpaceDN w:val="0"/>
              <w:adjustRightInd w:val="0"/>
              <w:rPr>
                <w:rFonts w:cs="†ª˙ø◊G„"/>
                <w:b w:val="0"/>
              </w:rPr>
            </w:pPr>
            <w:r w:rsidRPr="001674EF">
              <w:rPr>
                <w:rFonts w:cs="†ª˙ø◊G„"/>
                <w:b w:val="0"/>
              </w:rPr>
              <w:t>One of our next step after that is to list all the small-scale transients entrained by CIRs that may have impacted a spacecraft</w:t>
            </w:r>
            <w:r w:rsidR="00A51E43">
              <w:rPr>
                <w:rFonts w:cs="†ª˙ø◊G„"/>
                <w:b w:val="0"/>
              </w:rPr>
              <w:t>,</w:t>
            </w:r>
            <w:r w:rsidRPr="001674EF">
              <w:rPr>
                <w:rFonts w:cs="†ª˙ø◊G„"/>
                <w:b w:val="0"/>
              </w:rPr>
              <w:t xml:space="preserve"> and </w:t>
            </w:r>
            <w:r w:rsidR="00A51E43">
              <w:rPr>
                <w:rFonts w:cs="†ª˙ø◊G„"/>
                <w:b w:val="0"/>
              </w:rPr>
              <w:t>collaborate w</w:t>
            </w:r>
            <w:r w:rsidRPr="001674EF">
              <w:rPr>
                <w:rFonts w:cs="†ª˙ø◊G„"/>
                <w:b w:val="0"/>
              </w:rPr>
              <w:t xml:space="preserve">ith </w:t>
            </w:r>
            <w:r w:rsidR="00A51E43">
              <w:rPr>
                <w:rFonts w:cs="†ª˙ø◊G„"/>
                <w:b w:val="0"/>
              </w:rPr>
              <w:t xml:space="preserve">UH </w:t>
            </w:r>
            <w:r w:rsidRPr="001674EF">
              <w:rPr>
                <w:rFonts w:cs="†ª˙ø◊G„"/>
                <w:b w:val="0"/>
              </w:rPr>
              <w:t xml:space="preserve">to analyse the in-situ signatures of this small-scale. This study is </w:t>
            </w:r>
            <w:r w:rsidR="00A51E43">
              <w:rPr>
                <w:rFonts w:cs="†ª˙ø◊G„"/>
                <w:b w:val="0"/>
              </w:rPr>
              <w:t xml:space="preserve">to be done </w:t>
            </w:r>
            <w:proofErr w:type="gramStart"/>
            <w:r w:rsidR="00A51E43">
              <w:rPr>
                <w:rFonts w:cs="†ª˙ø◊G„"/>
                <w:b w:val="0"/>
              </w:rPr>
              <w:t xml:space="preserve">by  </w:t>
            </w:r>
            <w:r w:rsidRPr="001674EF">
              <w:rPr>
                <w:rFonts w:cs="†ª˙ø◊G„"/>
                <w:b w:val="0"/>
              </w:rPr>
              <w:t>Eduardo</w:t>
            </w:r>
            <w:proofErr w:type="gramEnd"/>
            <w:r w:rsidRPr="001674EF">
              <w:rPr>
                <w:rFonts w:cs="†ª˙ø◊G„"/>
                <w:b w:val="0"/>
              </w:rPr>
              <w:t xml:space="preserve"> Sanchez-Diaz (</w:t>
            </w:r>
            <w:r w:rsidR="00A51E43">
              <w:rPr>
                <w:rFonts w:cs="†ª˙ø◊G„"/>
                <w:b w:val="0"/>
              </w:rPr>
              <w:t>recruited in Nov. 2014);</w:t>
            </w:r>
            <w:r w:rsidRPr="001674EF">
              <w:rPr>
                <w:rFonts w:cs="†ª˙ø◊G„"/>
                <w:b w:val="0"/>
              </w:rPr>
              <w:t xml:space="preserve"> he has already found that these small-scale transients retain very slow speeds up to 0.3-0.4AU </w:t>
            </w:r>
            <w:r w:rsidR="00A51E43">
              <w:rPr>
                <w:rFonts w:cs="†ª˙ø◊G„"/>
                <w:b w:val="0"/>
              </w:rPr>
              <w:t>and investigated whether HELIOS-</w:t>
            </w:r>
            <w:r w:rsidRPr="001674EF">
              <w:rPr>
                <w:rFonts w:cs="†ª˙ø◊G„"/>
                <w:b w:val="0"/>
              </w:rPr>
              <w:t>measured such low speeds in solar cycle 22. These speeds are indeed measured in situ up to 0.6 AU, this provided additional confidence that our speed calculations are correct. He is drafting a paper on this topic that will be submitted in May 2015.</w:t>
            </w:r>
          </w:p>
          <w:p w14:paraId="0E883DD6" w14:textId="77777777" w:rsidR="00BD23C0" w:rsidRDefault="00BD23C0" w:rsidP="00BD23C0">
            <w:pPr>
              <w:widowControl w:val="0"/>
              <w:autoSpaceDE w:val="0"/>
              <w:autoSpaceDN w:val="0"/>
              <w:adjustRightInd w:val="0"/>
              <w:rPr>
                <w:rFonts w:cs="†ª˙ø◊G„"/>
                <w:b w:val="0"/>
                <w:u w:val="single"/>
              </w:rPr>
            </w:pPr>
          </w:p>
          <w:p w14:paraId="1BB8F3C4" w14:textId="77777777" w:rsidR="00BD23C0" w:rsidRDefault="00A51E43" w:rsidP="00A51E43">
            <w:pPr>
              <w:spacing w:before="120" w:after="120" w:line="240" w:lineRule="exact"/>
              <w:rPr>
                <w:b w:val="0"/>
              </w:rPr>
            </w:pPr>
            <w:r>
              <w:rPr>
                <w:b w:val="0"/>
              </w:rPr>
              <w:t>Future deliverables include the fitting of the leading edge of CIRs and determination of their latitudinal extend. This is deliverable D5.2, due by month 24. Progress towards this is well in hand. The remaining deliverables for WP5 are due by month 36, at the end of the project.</w:t>
            </w:r>
          </w:p>
          <w:p w14:paraId="216C6273" w14:textId="77777777" w:rsidR="00BD23C0" w:rsidRDefault="00A51E43" w:rsidP="00A51E43">
            <w:pPr>
              <w:spacing w:before="120" w:after="120" w:line="240" w:lineRule="exact"/>
              <w:rPr>
                <w:rFonts w:cs="†ª˙ø◊G„"/>
                <w:b w:val="0"/>
                <w:u w:val="single"/>
              </w:rPr>
            </w:pPr>
            <w:r>
              <w:rPr>
                <w:b w:val="0"/>
              </w:rPr>
              <w:t>We note two papers related to the HELCATS work in this WP:</w:t>
            </w:r>
          </w:p>
          <w:p w14:paraId="56098AC0" w14:textId="77777777" w:rsidR="00AB0C6A" w:rsidRPr="001674EF" w:rsidRDefault="00AB0C6A" w:rsidP="00147FC7">
            <w:pPr>
              <w:widowControl w:val="0"/>
              <w:autoSpaceDE w:val="0"/>
              <w:autoSpaceDN w:val="0"/>
              <w:adjustRightInd w:val="0"/>
              <w:rPr>
                <w:rFonts w:cs="†ª˙ø◊G„"/>
                <w:b w:val="0"/>
              </w:rPr>
            </w:pPr>
            <w:r w:rsidRPr="001674EF">
              <w:rPr>
                <w:rFonts w:cs="†ª˙ø◊G„"/>
                <w:b w:val="0"/>
              </w:rPr>
              <w:t xml:space="preserve">Sanchez-Diaz, E., Segura, K., </w:t>
            </w:r>
            <w:proofErr w:type="spellStart"/>
            <w:r w:rsidRPr="001674EF">
              <w:rPr>
                <w:rFonts w:cs="†ª˙ø◊G„"/>
                <w:b w:val="0"/>
              </w:rPr>
              <w:t>Rouillard</w:t>
            </w:r>
            <w:proofErr w:type="spellEnd"/>
            <w:r w:rsidRPr="001674EF">
              <w:rPr>
                <w:rFonts w:cs="†ª˙ø◊G„"/>
                <w:b w:val="0"/>
              </w:rPr>
              <w:t xml:space="preserve">, A.P., </w:t>
            </w:r>
            <w:proofErr w:type="spellStart"/>
            <w:r w:rsidRPr="001674EF">
              <w:rPr>
                <w:rFonts w:cs="†ª˙ø◊G„"/>
                <w:b w:val="0"/>
              </w:rPr>
              <w:t>Lavraud</w:t>
            </w:r>
            <w:proofErr w:type="spellEnd"/>
            <w:r w:rsidRPr="001674EF">
              <w:rPr>
                <w:rFonts w:cs="†ª˙ø◊G„"/>
                <w:b w:val="0"/>
              </w:rPr>
              <w:t xml:space="preserve">, B., </w:t>
            </w:r>
            <w:proofErr w:type="spellStart"/>
            <w:r w:rsidRPr="001674EF">
              <w:rPr>
                <w:rFonts w:cs="†ª˙ø◊G„"/>
                <w:b w:val="0"/>
              </w:rPr>
              <w:t>Chihiro</w:t>
            </w:r>
            <w:proofErr w:type="spellEnd"/>
            <w:r w:rsidRPr="001674EF">
              <w:rPr>
                <w:rFonts w:cs="†ª˙ø◊G„"/>
                <w:b w:val="0"/>
              </w:rPr>
              <w:t xml:space="preserve"> T., The very slow solar wind: origin, variability and properties, to be submitted to GRL, 2015.</w:t>
            </w:r>
          </w:p>
          <w:p w14:paraId="471CD1B3" w14:textId="77777777" w:rsidR="00AB0C6A" w:rsidRPr="001674EF" w:rsidRDefault="00AB0C6A" w:rsidP="00147FC7">
            <w:pPr>
              <w:spacing w:before="120" w:after="120" w:line="240" w:lineRule="exact"/>
              <w:rPr>
                <w:rFonts w:cs="∞~Úø◊áÎ"/>
                <w:b w:val="0"/>
                <w:lang w:val="fr-FR"/>
              </w:rPr>
            </w:pPr>
            <w:proofErr w:type="spellStart"/>
            <w:r w:rsidRPr="001674EF">
              <w:rPr>
                <w:rFonts w:cs="†ª˙ø◊G„"/>
                <w:b w:val="0"/>
              </w:rPr>
              <w:t>Plotnikov</w:t>
            </w:r>
            <w:proofErr w:type="spellEnd"/>
            <w:r w:rsidRPr="001674EF">
              <w:rPr>
                <w:rFonts w:cs="†ª˙ø◊G„"/>
                <w:b w:val="0"/>
              </w:rPr>
              <w:t xml:space="preserve">, I., </w:t>
            </w:r>
            <w:proofErr w:type="spellStart"/>
            <w:r w:rsidRPr="001674EF">
              <w:rPr>
                <w:rFonts w:cs="†ª˙ø◊G„"/>
                <w:b w:val="0"/>
              </w:rPr>
              <w:t>Rouillard</w:t>
            </w:r>
            <w:proofErr w:type="spellEnd"/>
            <w:r w:rsidRPr="001674EF">
              <w:rPr>
                <w:rFonts w:cs="†ª˙ø◊G„"/>
                <w:b w:val="0"/>
              </w:rPr>
              <w:t>, A.P., Pinto, R., Using heliospheric imaging to predict the arrival time of CIRs at various points in the inner heliosphere, to be submitted to Space Weather Journal, 2015</w:t>
            </w:r>
          </w:p>
        </w:tc>
      </w:tr>
    </w:tbl>
    <w:p w14:paraId="6620F5EC" w14:textId="77777777" w:rsidR="00AB0C6A" w:rsidRPr="00404801" w:rsidRDefault="00AB0C6A" w:rsidP="00AB0C6A"/>
    <w:p w14:paraId="19875726" w14:textId="77777777" w:rsidR="00AB0C6A" w:rsidRDefault="00AB0C6A" w:rsidP="00AB0C6A">
      <w:r>
        <w:rPr>
          <w:b/>
          <w:bCs/>
        </w:rPr>
        <w:br w:type="page"/>
      </w:r>
    </w:p>
    <w:tbl>
      <w:tblPr>
        <w:tblStyle w:val="LightShading-Accent6"/>
        <w:tblW w:w="0" w:type="auto"/>
        <w:tblLook w:val="04A0" w:firstRow="1" w:lastRow="0" w:firstColumn="1" w:lastColumn="0" w:noHBand="0" w:noVBand="1"/>
      </w:tblPr>
      <w:tblGrid>
        <w:gridCol w:w="9242"/>
      </w:tblGrid>
      <w:tr w:rsidR="00AB0C6A" w:rsidRPr="00404801" w14:paraId="13B6C22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26FC4E" w14:textId="77777777" w:rsidR="00AB0C6A" w:rsidRPr="001674EF" w:rsidRDefault="00AB0C6A" w:rsidP="00147FC7">
            <w:pPr>
              <w:spacing w:before="120" w:after="120"/>
              <w:jc w:val="center"/>
              <w:rPr>
                <w:color w:val="262626" w:themeColor="accent6" w:themeShade="80"/>
                <w:sz w:val="28"/>
                <w:szCs w:val="28"/>
              </w:rPr>
            </w:pPr>
            <w:r w:rsidRPr="001674EF">
              <w:rPr>
                <w:color w:val="262626" w:themeColor="accent6" w:themeShade="80"/>
                <w:sz w:val="28"/>
                <w:szCs w:val="28"/>
              </w:rPr>
              <w:lastRenderedPageBreak/>
              <w:t>WORK PACKAGE 6 (WP6):</w:t>
            </w:r>
          </w:p>
          <w:p w14:paraId="0AAA42B0" w14:textId="77777777" w:rsidR="00AB0C6A" w:rsidRDefault="00AB0C6A" w:rsidP="00147FC7">
            <w:pPr>
              <w:widowControl w:val="0"/>
              <w:autoSpaceDE w:val="0"/>
              <w:autoSpaceDN w:val="0"/>
              <w:adjustRightInd w:val="0"/>
              <w:jc w:val="center"/>
              <w:rPr>
                <w:rFonts w:cs="∞~Úø◊áÎ"/>
                <w:color w:val="262626" w:themeColor="accent6" w:themeShade="80"/>
                <w:sz w:val="28"/>
                <w:szCs w:val="28"/>
                <w:lang w:val="fr-FR"/>
              </w:rPr>
            </w:pPr>
            <w:r w:rsidRPr="001674EF">
              <w:rPr>
                <w:rFonts w:cs="∞~Úø◊áÎ"/>
                <w:color w:val="262626" w:themeColor="accent6" w:themeShade="80"/>
                <w:sz w:val="28"/>
                <w:szCs w:val="28"/>
                <w:lang w:val="fr-FR"/>
              </w:rPr>
              <w:t>INITIALISING ADVANCED NUMERICAL MODELS BASED ON THE KINETIC PROPERTIES OF STEREO/HI</w:t>
            </w:r>
            <w:r>
              <w:rPr>
                <w:rFonts w:cs="∞~Úø◊áÎ"/>
                <w:color w:val="262626" w:themeColor="accent6" w:themeShade="80"/>
                <w:sz w:val="28"/>
                <w:szCs w:val="28"/>
                <w:lang w:val="fr-FR"/>
              </w:rPr>
              <w:t xml:space="preserve">  </w:t>
            </w:r>
            <w:proofErr w:type="spellStart"/>
            <w:r>
              <w:rPr>
                <w:rFonts w:cs="∞~Úø◊áÎ"/>
                <w:color w:val="262626" w:themeColor="accent6" w:themeShade="80"/>
                <w:sz w:val="28"/>
                <w:szCs w:val="28"/>
                <w:lang w:val="fr-FR"/>
              </w:rPr>
              <w:t>CMEs</w:t>
            </w:r>
            <w:proofErr w:type="spellEnd"/>
            <w:r>
              <w:rPr>
                <w:rFonts w:cs="∞~Úø◊áÎ"/>
                <w:color w:val="262626" w:themeColor="accent6" w:themeShade="80"/>
                <w:sz w:val="28"/>
                <w:szCs w:val="28"/>
                <w:lang w:val="fr-FR"/>
              </w:rPr>
              <w:t xml:space="preserve"> AND </w:t>
            </w:r>
            <w:proofErr w:type="spellStart"/>
            <w:r>
              <w:rPr>
                <w:rFonts w:cs="∞~Úø◊áÎ"/>
                <w:color w:val="262626" w:themeColor="accent6" w:themeShade="80"/>
                <w:sz w:val="28"/>
                <w:szCs w:val="28"/>
                <w:lang w:val="fr-FR"/>
              </w:rPr>
              <w:t>CIRs</w:t>
            </w:r>
            <w:proofErr w:type="spellEnd"/>
          </w:p>
          <w:p w14:paraId="40CD0146" w14:textId="77777777" w:rsidR="00AB0C6A" w:rsidRPr="001674EF" w:rsidRDefault="00AB0C6A" w:rsidP="00147FC7">
            <w:pPr>
              <w:widowControl w:val="0"/>
              <w:autoSpaceDE w:val="0"/>
              <w:autoSpaceDN w:val="0"/>
              <w:adjustRightInd w:val="0"/>
              <w:jc w:val="center"/>
              <w:rPr>
                <w:color w:val="262626" w:themeColor="accent6" w:themeShade="80"/>
                <w:sz w:val="28"/>
                <w:szCs w:val="28"/>
              </w:rPr>
            </w:pPr>
          </w:p>
        </w:tc>
      </w:tr>
      <w:tr w:rsidR="00AB0C6A" w:rsidRPr="00404801" w14:paraId="3CBC8DD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4254D0" w14:textId="77777777" w:rsidR="00AB0C6A" w:rsidRPr="00404801" w:rsidRDefault="00AB0C6A" w:rsidP="00147FC7">
            <w:pPr>
              <w:spacing w:before="120" w:after="120"/>
              <w:rPr>
                <w:color w:val="262626" w:themeColor="accent6" w:themeShade="80"/>
              </w:rPr>
            </w:pPr>
            <w:r w:rsidRPr="00404801">
              <w:rPr>
                <w:color w:val="262626" w:themeColor="accent6" w:themeShade="80"/>
              </w:rPr>
              <w:t xml:space="preserve">WP6 ACTIVITY TYPE: </w:t>
            </w:r>
            <w:r w:rsidRPr="00404801">
              <w:t>UPS</w:t>
            </w:r>
          </w:p>
        </w:tc>
      </w:tr>
      <w:tr w:rsidR="00AB0C6A" w:rsidRPr="00404801" w14:paraId="2860E14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8999E76" w14:textId="77777777" w:rsidR="00AB0C6A" w:rsidRPr="00404801" w:rsidRDefault="00AB0C6A" w:rsidP="00147FC7">
            <w:pPr>
              <w:spacing w:before="120" w:after="120"/>
              <w:rPr>
                <w:color w:val="262626" w:themeColor="accent6" w:themeShade="80"/>
              </w:rPr>
            </w:pPr>
            <w:r w:rsidRPr="00404801">
              <w:rPr>
                <w:color w:val="262626" w:themeColor="accent6" w:themeShade="80"/>
              </w:rPr>
              <w:t xml:space="preserve">WP6 DURATION: </w:t>
            </w:r>
            <w:r w:rsidRPr="00404801">
              <w:t>MONTHS 7 – 36</w:t>
            </w:r>
          </w:p>
        </w:tc>
      </w:tr>
      <w:tr w:rsidR="00AB0C6A" w:rsidRPr="00404801" w14:paraId="20FA8F9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7AFDE94" w14:textId="77777777" w:rsidR="00AB0C6A" w:rsidRPr="00404801" w:rsidRDefault="00AB0C6A" w:rsidP="00147FC7">
            <w:pPr>
              <w:spacing w:before="120" w:after="120"/>
            </w:pPr>
            <w:r w:rsidRPr="00404801">
              <w:rPr>
                <w:color w:val="262626" w:themeColor="accent6" w:themeShade="80"/>
              </w:rPr>
              <w:t xml:space="preserve">WP6 LEAD BENEFITIARY: </w:t>
            </w:r>
            <w:r>
              <w:t>UPS</w:t>
            </w:r>
            <w:r w:rsidRPr="00404801">
              <w:t xml:space="preserve"> (1)</w:t>
            </w:r>
          </w:p>
        </w:tc>
      </w:tr>
      <w:tr w:rsidR="00AB0C6A" w:rsidRPr="00404801" w14:paraId="1E2B6C6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76238D7" w14:textId="77777777" w:rsidR="00AB0C6A" w:rsidRPr="00404801" w:rsidRDefault="00AB0C6A" w:rsidP="00147FC7">
            <w:pPr>
              <w:spacing w:before="120" w:after="120"/>
              <w:rPr>
                <w:color w:val="262626" w:themeColor="accent6" w:themeShade="80"/>
              </w:rPr>
            </w:pPr>
            <w:r w:rsidRPr="00404801">
              <w:rPr>
                <w:color w:val="262626" w:themeColor="accent6" w:themeShade="80"/>
              </w:rPr>
              <w:t xml:space="preserve">WP6 LEADER: </w:t>
            </w:r>
            <w:r w:rsidRPr="00404801">
              <w:t xml:space="preserve">Dr Alexis </w:t>
            </w:r>
            <w:proofErr w:type="spellStart"/>
            <w:r w:rsidRPr="00404801">
              <w:t>Rouillard</w:t>
            </w:r>
            <w:proofErr w:type="spellEnd"/>
          </w:p>
        </w:tc>
      </w:tr>
      <w:tr w:rsidR="00AB0C6A" w:rsidRPr="00404801" w14:paraId="0FC40C47"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EB1652" w14:textId="77777777" w:rsidR="00AB0C6A" w:rsidRPr="00404801" w:rsidRDefault="00AB0C6A" w:rsidP="00147FC7">
            <w:pPr>
              <w:spacing w:before="120" w:after="120"/>
            </w:pPr>
            <w:r w:rsidRPr="00404801">
              <w:rPr>
                <w:color w:val="262626" w:themeColor="accent6" w:themeShade="80"/>
              </w:rPr>
              <w:t xml:space="preserve">WP6 CONTRUBUTORS: </w:t>
            </w:r>
            <w:r w:rsidRPr="00404801">
              <w:t>GMU</w:t>
            </w:r>
            <w:r>
              <w:t xml:space="preserve"> (Third-party)</w:t>
            </w:r>
          </w:p>
        </w:tc>
      </w:tr>
      <w:tr w:rsidR="00AB0C6A" w:rsidRPr="00404801" w14:paraId="7A77DA5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F17B405" w14:textId="77777777" w:rsidR="00AB0C6A" w:rsidRPr="001674EF" w:rsidRDefault="00AB0C6A" w:rsidP="00147FC7">
            <w:pPr>
              <w:widowControl w:val="0"/>
              <w:autoSpaceDE w:val="0"/>
              <w:autoSpaceDN w:val="0"/>
              <w:adjustRightInd w:val="0"/>
              <w:rPr>
                <w:rFonts w:cs="∞~Úø◊áÎ"/>
                <w:b w:val="0"/>
                <w:lang w:val="fr-FR"/>
              </w:rPr>
            </w:pPr>
            <w:r w:rsidRPr="00404801">
              <w:rPr>
                <w:color w:val="262626" w:themeColor="accent6" w:themeShade="80"/>
              </w:rPr>
              <w:t xml:space="preserve">WP6 OVERVIEW: </w:t>
            </w:r>
            <w:r w:rsidRPr="001674EF">
              <w:rPr>
                <w:rFonts w:cs="∞~Úø◊áÎ"/>
                <w:b w:val="0"/>
                <w:lang w:val="fr-FR"/>
              </w:rPr>
              <w:t xml:space="preserve">The </w:t>
            </w:r>
            <w:proofErr w:type="spellStart"/>
            <w:r w:rsidRPr="001674EF">
              <w:rPr>
                <w:rFonts w:cs="∞~Úø◊áÎ"/>
                <w:b w:val="0"/>
                <w:lang w:val="fr-FR"/>
              </w:rPr>
              <w:t>primary</w:t>
            </w:r>
            <w:proofErr w:type="spellEnd"/>
            <w:r w:rsidRPr="001674EF">
              <w:rPr>
                <w:rFonts w:cs="∞~Úø◊áÎ"/>
                <w:b w:val="0"/>
                <w:lang w:val="fr-FR"/>
              </w:rPr>
              <w:t xml:space="preserve"> goal of WP6 </w:t>
            </w:r>
            <w:proofErr w:type="spellStart"/>
            <w:r w:rsidRPr="001674EF">
              <w:rPr>
                <w:rFonts w:cs="∞~Úø◊áÎ"/>
                <w:b w:val="0"/>
                <w:lang w:val="fr-FR"/>
              </w:rPr>
              <w:t>is</w:t>
            </w:r>
            <w:proofErr w:type="spellEnd"/>
            <w:r w:rsidRPr="001674EF">
              <w:rPr>
                <w:rFonts w:cs="∞~Úø◊áÎ"/>
                <w:b w:val="0"/>
                <w:lang w:val="fr-FR"/>
              </w:rPr>
              <w:t xml:space="preserve"> to </w:t>
            </w:r>
            <w:proofErr w:type="spellStart"/>
            <w:r w:rsidRPr="001674EF">
              <w:rPr>
                <w:rFonts w:cs="∞~Úø◊áÎ"/>
                <w:b w:val="0"/>
                <w:lang w:val="fr-FR"/>
              </w:rPr>
              <w:t>transform</w:t>
            </w:r>
            <w:proofErr w:type="spellEnd"/>
            <w:r w:rsidRPr="001674EF">
              <w:rPr>
                <w:rFonts w:cs="∞~Úø◊áÎ"/>
                <w:b w:val="0"/>
                <w:lang w:val="fr-FR"/>
              </w:rPr>
              <w:t xml:space="preserve"> the catalogues of </w:t>
            </w:r>
            <w:proofErr w:type="spellStart"/>
            <w:r w:rsidRPr="001674EF">
              <w:rPr>
                <w:rFonts w:cs="∞~Úø◊áÎ"/>
                <w:b w:val="0"/>
                <w:lang w:val="fr-FR"/>
              </w:rPr>
              <w:t>CMEs</w:t>
            </w:r>
            <w:proofErr w:type="spellEnd"/>
            <w:r w:rsidRPr="001674EF">
              <w:rPr>
                <w:rFonts w:cs="∞~Úø◊áÎ"/>
                <w:b w:val="0"/>
                <w:lang w:val="fr-FR"/>
              </w:rPr>
              <w:t xml:space="preserve"> and </w:t>
            </w:r>
            <w:proofErr w:type="spellStart"/>
            <w:r w:rsidRPr="001674EF">
              <w:rPr>
                <w:rFonts w:cs="∞~Úø◊áÎ"/>
                <w:b w:val="0"/>
                <w:lang w:val="fr-FR"/>
              </w:rPr>
              <w:t>CIRs</w:t>
            </w:r>
            <w:proofErr w:type="spellEnd"/>
            <w:r w:rsidRPr="001674EF">
              <w:rPr>
                <w:rFonts w:cs="∞~Úø◊áÎ"/>
                <w:b w:val="0"/>
                <w:lang w:val="fr-FR"/>
              </w:rPr>
              <w:t xml:space="preserve"> </w:t>
            </w:r>
            <w:proofErr w:type="spellStart"/>
            <w:r w:rsidRPr="001674EF">
              <w:rPr>
                <w:rFonts w:cs="∞~Úø◊áÎ"/>
                <w:b w:val="0"/>
                <w:lang w:val="fr-FR"/>
              </w:rPr>
              <w:t>observed</w:t>
            </w:r>
            <w:proofErr w:type="spellEnd"/>
            <w:r w:rsidRPr="001674EF">
              <w:rPr>
                <w:rFonts w:cs="∞~Úø◊áÎ"/>
                <w:b w:val="0"/>
                <w:lang w:val="fr-FR"/>
              </w:rPr>
              <w:t xml:space="preserve"> by HI, </w:t>
            </w:r>
            <w:proofErr w:type="spellStart"/>
            <w:r w:rsidRPr="001674EF">
              <w:rPr>
                <w:rFonts w:cs="∞~Úø◊áÎ"/>
                <w:b w:val="0"/>
                <w:lang w:val="fr-FR"/>
              </w:rPr>
              <w:t>accomplished</w:t>
            </w:r>
            <w:proofErr w:type="spellEnd"/>
            <w:r w:rsidRPr="001674EF">
              <w:rPr>
                <w:rFonts w:cs="∞~Úø◊áÎ"/>
                <w:b w:val="0"/>
                <w:lang w:val="fr-FR"/>
              </w:rPr>
              <w:t xml:space="preserve"> in WP2/3 and WP5, </w:t>
            </w:r>
            <w:proofErr w:type="spellStart"/>
            <w:r w:rsidRPr="001674EF">
              <w:rPr>
                <w:rFonts w:cs="∞~Úø◊áÎ"/>
                <w:b w:val="0"/>
                <w:lang w:val="fr-FR"/>
              </w:rPr>
              <w:t>into</w:t>
            </w:r>
            <w:proofErr w:type="spellEnd"/>
            <w:r w:rsidRPr="001674EF">
              <w:rPr>
                <w:rFonts w:cs="∞~Úø◊áÎ"/>
                <w:b w:val="0"/>
                <w:lang w:val="fr-FR"/>
              </w:rPr>
              <w:t xml:space="preserve"> more </w:t>
            </w:r>
            <w:proofErr w:type="spellStart"/>
            <w:r w:rsidRPr="001674EF">
              <w:rPr>
                <w:rFonts w:cs="∞~Úø◊áÎ"/>
                <w:b w:val="0"/>
                <w:lang w:val="fr-FR"/>
              </w:rPr>
              <w:t>advanced</w:t>
            </w:r>
            <w:proofErr w:type="spellEnd"/>
            <w:r w:rsidRPr="001674EF">
              <w:rPr>
                <w:rFonts w:cs="∞~Úø◊áÎ"/>
                <w:b w:val="0"/>
                <w:lang w:val="fr-FR"/>
              </w:rPr>
              <w:t xml:space="preserve"> catalogues of simulations </w:t>
            </w:r>
            <w:proofErr w:type="spellStart"/>
            <w:r w:rsidRPr="001674EF">
              <w:rPr>
                <w:rFonts w:cs="∞~Úø◊áÎ"/>
                <w:b w:val="0"/>
                <w:lang w:val="fr-FR"/>
              </w:rPr>
              <w:t>results</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w:t>
            </w:r>
            <w:proofErr w:type="spellStart"/>
            <w:r w:rsidRPr="001674EF">
              <w:rPr>
                <w:rFonts w:cs="∞~Úø◊áÎ"/>
                <w:b w:val="0"/>
                <w:lang w:val="fr-FR"/>
              </w:rPr>
              <w:t>CMEs</w:t>
            </w:r>
            <w:proofErr w:type="spellEnd"/>
            <w:r w:rsidRPr="001674EF">
              <w:rPr>
                <w:rFonts w:cs="∞~Úø◊áÎ"/>
                <w:b w:val="0"/>
                <w:lang w:val="fr-FR"/>
              </w:rPr>
              <w:t xml:space="preserve">. This </w:t>
            </w:r>
            <w:proofErr w:type="spellStart"/>
            <w:r w:rsidRPr="001674EF">
              <w:rPr>
                <w:rFonts w:cs="∞~Úø◊áÎ"/>
                <w:b w:val="0"/>
                <w:lang w:val="fr-FR"/>
              </w:rPr>
              <w:t>advanced</w:t>
            </w:r>
            <w:proofErr w:type="spellEnd"/>
            <w:r w:rsidRPr="001674EF">
              <w:rPr>
                <w:rFonts w:cs="∞~Úø◊áÎ"/>
                <w:b w:val="0"/>
                <w:lang w:val="fr-FR"/>
              </w:rPr>
              <w:t xml:space="preserve"> </w:t>
            </w:r>
            <w:proofErr w:type="spellStart"/>
            <w:r w:rsidRPr="001674EF">
              <w:rPr>
                <w:rFonts w:cs="∞~Úø◊áÎ"/>
                <w:b w:val="0"/>
                <w:lang w:val="fr-FR"/>
              </w:rPr>
              <w:t>database</w:t>
            </w:r>
            <w:proofErr w:type="spellEnd"/>
            <w:r w:rsidRPr="001674EF">
              <w:rPr>
                <w:rFonts w:cs="∞~Úø◊áÎ"/>
                <w:b w:val="0"/>
                <w:lang w:val="fr-FR"/>
              </w:rPr>
              <w:t xml:space="preserve">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to the </w:t>
            </w:r>
            <w:proofErr w:type="spellStart"/>
            <w:r w:rsidRPr="001674EF">
              <w:rPr>
                <w:rFonts w:cs="∞~Úø◊áÎ"/>
                <w:b w:val="0"/>
                <w:lang w:val="fr-FR"/>
              </w:rPr>
              <w:t>space</w:t>
            </w:r>
            <w:proofErr w:type="spellEnd"/>
            <w:r w:rsidRPr="001674EF">
              <w:rPr>
                <w:rFonts w:cs="∞~Úø◊áÎ"/>
                <w:b w:val="0"/>
                <w:lang w:val="fr-FR"/>
              </w:rPr>
              <w:t xml:space="preserve"> </w:t>
            </w:r>
            <w:proofErr w:type="spellStart"/>
            <w:r w:rsidRPr="001674EF">
              <w:rPr>
                <w:rFonts w:cs="∞~Úø◊áÎ"/>
                <w:b w:val="0"/>
                <w:lang w:val="fr-FR"/>
              </w:rPr>
              <w:t>community</w:t>
            </w:r>
            <w:proofErr w:type="spellEnd"/>
            <w:r w:rsidRPr="001674EF">
              <w:rPr>
                <w:rFonts w:cs="∞~Úø◊áÎ"/>
                <w:b w:val="0"/>
                <w:lang w:val="fr-FR"/>
              </w:rPr>
              <w:t xml:space="preserve"> a set of simulation </w:t>
            </w:r>
            <w:proofErr w:type="spellStart"/>
            <w:r w:rsidRPr="001674EF">
              <w:rPr>
                <w:rFonts w:cs="∞~Úø◊áÎ"/>
                <w:b w:val="0"/>
                <w:lang w:val="fr-FR"/>
              </w:rPr>
              <w:t>results</w:t>
            </w:r>
            <w:proofErr w:type="spellEnd"/>
            <w:r w:rsidRPr="001674EF">
              <w:rPr>
                <w:rFonts w:cs="∞~Úø◊áÎ"/>
                <w:b w:val="0"/>
                <w:lang w:val="fr-FR"/>
              </w:rPr>
              <w:t xml:space="preserve"> </w:t>
            </w:r>
            <w:proofErr w:type="spellStart"/>
            <w:r w:rsidRPr="001674EF">
              <w:rPr>
                <w:rFonts w:cs="∞~Úø◊áÎ"/>
                <w:b w:val="0"/>
                <w:lang w:val="fr-FR"/>
              </w:rPr>
              <w:t>optimised</w:t>
            </w:r>
            <w:proofErr w:type="spellEnd"/>
            <w:r w:rsidRPr="001674EF">
              <w:rPr>
                <w:rFonts w:cs="∞~Úø◊áÎ"/>
                <w:b w:val="0"/>
                <w:lang w:val="fr-FR"/>
              </w:rPr>
              <w:t xml:space="preserve"> by </w:t>
            </w:r>
            <w:proofErr w:type="spellStart"/>
            <w:r w:rsidRPr="001674EF">
              <w:rPr>
                <w:rFonts w:cs="∞~Úø◊áÎ"/>
                <w:b w:val="0"/>
                <w:lang w:val="fr-FR"/>
              </w:rPr>
              <w:t>assimilating</w:t>
            </w:r>
            <w:proofErr w:type="spellEnd"/>
            <w:r w:rsidRPr="001674EF">
              <w:rPr>
                <w:rFonts w:cs="∞~Úø◊áÎ"/>
                <w:b w:val="0"/>
                <w:lang w:val="fr-FR"/>
              </w:rPr>
              <w:t xml:space="preserve"> direct images of the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into</w:t>
            </w:r>
            <w:proofErr w:type="spellEnd"/>
            <w:r w:rsidRPr="001674EF">
              <w:rPr>
                <w:rFonts w:cs="∞~Úø◊áÎ"/>
                <w:b w:val="0"/>
                <w:lang w:val="fr-FR"/>
              </w:rPr>
              <w:t xml:space="preserve"> ENLIL simulations. The </w:t>
            </w:r>
            <w:proofErr w:type="spellStart"/>
            <w:r w:rsidRPr="001674EF">
              <w:rPr>
                <w:rFonts w:cs="∞~Úø◊áÎ"/>
                <w:b w:val="0"/>
                <w:lang w:val="fr-FR"/>
              </w:rPr>
              <w:t>delivery</w:t>
            </w:r>
            <w:proofErr w:type="spellEnd"/>
            <w:r w:rsidRPr="001674EF">
              <w:rPr>
                <w:rFonts w:cs="∞~Úø◊áÎ"/>
                <w:b w:val="0"/>
                <w:lang w:val="fr-FR"/>
              </w:rPr>
              <w:t xml:space="preserve"> of </w:t>
            </w:r>
            <w:proofErr w:type="spellStart"/>
            <w:r w:rsidRPr="001674EF">
              <w:rPr>
                <w:rFonts w:cs="∞~Úø◊áÎ"/>
                <w:b w:val="0"/>
                <w:lang w:val="fr-FR"/>
              </w:rPr>
              <w:t>these</w:t>
            </w:r>
            <w:proofErr w:type="spellEnd"/>
            <w:r w:rsidRPr="001674EF">
              <w:rPr>
                <w:rFonts w:cs="∞~Úø◊áÎ"/>
                <w:b w:val="0"/>
                <w:lang w:val="fr-FR"/>
              </w:rPr>
              <w:t xml:space="preserve"> </w:t>
            </w:r>
            <w:proofErr w:type="spellStart"/>
            <w:r w:rsidRPr="001674EF">
              <w:rPr>
                <w:rFonts w:cs="∞~Úø◊áÎ"/>
                <w:b w:val="0"/>
                <w:lang w:val="fr-FR"/>
              </w:rPr>
              <w:t>advanced</w:t>
            </w:r>
            <w:proofErr w:type="spellEnd"/>
            <w:r w:rsidRPr="001674EF">
              <w:rPr>
                <w:rFonts w:cs="∞~Úø◊áÎ"/>
                <w:b w:val="0"/>
                <w:lang w:val="fr-FR"/>
              </w:rPr>
              <w:t xml:space="preserve"> catalogues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enhance</w:t>
            </w:r>
            <w:proofErr w:type="spellEnd"/>
            <w:r w:rsidRPr="001674EF">
              <w:rPr>
                <w:rFonts w:cs="∞~Úø◊áÎ"/>
                <w:b w:val="0"/>
                <w:lang w:val="fr-FR"/>
              </w:rPr>
              <w:t xml:space="preserve"> </w:t>
            </w:r>
            <w:proofErr w:type="spellStart"/>
            <w:r w:rsidRPr="001674EF">
              <w:rPr>
                <w:rFonts w:cs="∞~Úø◊áÎ"/>
                <w:b w:val="0"/>
                <w:lang w:val="fr-FR"/>
              </w:rPr>
              <w:t>forefront</w:t>
            </w:r>
            <w:proofErr w:type="spellEnd"/>
            <w:r w:rsidRPr="001674EF">
              <w:rPr>
                <w:rFonts w:cs="∞~Úø◊áÎ"/>
                <w:b w:val="0"/>
                <w:lang w:val="fr-FR"/>
              </w:rPr>
              <w:t xml:space="preserve"> </w:t>
            </w:r>
            <w:proofErr w:type="spellStart"/>
            <w:r w:rsidRPr="001674EF">
              <w:rPr>
                <w:rFonts w:cs="∞~Úø◊áÎ"/>
                <w:b w:val="0"/>
                <w:lang w:val="fr-FR"/>
              </w:rPr>
              <w:t>research</w:t>
            </w:r>
            <w:proofErr w:type="spellEnd"/>
            <w:r w:rsidRPr="001674EF">
              <w:rPr>
                <w:rFonts w:cs="∞~Úø◊áÎ"/>
                <w:b w:val="0"/>
                <w:lang w:val="fr-FR"/>
              </w:rPr>
              <w:t xml:space="preserve"> on the ‘background’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w:t>
            </w:r>
            <w:proofErr w:type="spellStart"/>
            <w:r w:rsidRPr="001674EF">
              <w:rPr>
                <w:rFonts w:cs="∞~Úø◊áÎ"/>
                <w:b w:val="0"/>
                <w:lang w:val="fr-FR"/>
              </w:rPr>
              <w:t>fast</w:t>
            </w:r>
            <w:proofErr w:type="spellEnd"/>
            <w:r w:rsidRPr="001674EF">
              <w:rPr>
                <w:rFonts w:cs="∞~Úø◊áÎ"/>
                <w:b w:val="0"/>
                <w:lang w:val="fr-FR"/>
              </w:rPr>
              <w:t xml:space="preserve"> and slow </w:t>
            </w:r>
            <w:proofErr w:type="spellStart"/>
            <w:r w:rsidRPr="001674EF">
              <w:rPr>
                <w:rFonts w:cs="∞~Úø◊áÎ"/>
                <w:b w:val="0"/>
                <w:lang w:val="fr-FR"/>
              </w:rPr>
              <w:t>solar</w:t>
            </w:r>
            <w:proofErr w:type="spellEnd"/>
            <w:r w:rsidRPr="001674EF">
              <w:rPr>
                <w:rFonts w:cs="∞~Úø◊áÎ"/>
                <w:b w:val="0"/>
                <w:lang w:val="fr-FR"/>
              </w:rPr>
              <w:t xml:space="preserve"> </w:t>
            </w:r>
            <w:proofErr w:type="spellStart"/>
            <w:r w:rsidRPr="001674EF">
              <w:rPr>
                <w:rFonts w:cs="∞~Úø◊áÎ"/>
                <w:b w:val="0"/>
                <w:lang w:val="fr-FR"/>
              </w:rPr>
              <w:t>wind</w:t>
            </w:r>
            <w:proofErr w:type="spellEnd"/>
            <w:r w:rsidRPr="001674EF">
              <w:rPr>
                <w:rFonts w:cs="∞~Úø◊áÎ"/>
                <w:b w:val="0"/>
                <w:lang w:val="fr-FR"/>
              </w:rPr>
              <w:t xml:space="preserve">) and on the spatial and temporal </w:t>
            </w:r>
            <w:proofErr w:type="spellStart"/>
            <w:r w:rsidRPr="001674EF">
              <w:rPr>
                <w:rFonts w:cs="∞~Úø◊áÎ"/>
                <w:b w:val="0"/>
                <w:lang w:val="fr-FR"/>
              </w:rPr>
              <w:t>evolution</w:t>
            </w:r>
            <w:proofErr w:type="spellEnd"/>
            <w:r w:rsidRPr="001674EF">
              <w:rPr>
                <w:rFonts w:cs="∞~Úø◊áÎ"/>
                <w:b w:val="0"/>
                <w:lang w:val="fr-FR"/>
              </w:rPr>
              <w:t xml:space="preserve"> of </w:t>
            </w:r>
            <w:proofErr w:type="spellStart"/>
            <w:r w:rsidRPr="001674EF">
              <w:rPr>
                <w:rFonts w:cs="∞~Úø◊áÎ"/>
                <w:b w:val="0"/>
                <w:lang w:val="fr-FR"/>
              </w:rPr>
              <w:t>CIRs</w:t>
            </w:r>
            <w:proofErr w:type="spellEnd"/>
            <w:r w:rsidRPr="001674EF">
              <w:rPr>
                <w:rFonts w:cs="∞~Úø◊áÎ"/>
                <w:b w:val="0"/>
                <w:lang w:val="fr-FR"/>
              </w:rPr>
              <w:t xml:space="preserve"> and CME </w:t>
            </w:r>
            <w:proofErr w:type="spellStart"/>
            <w:r w:rsidRPr="001674EF">
              <w:rPr>
                <w:rFonts w:cs="∞~Úø◊áÎ"/>
                <w:b w:val="0"/>
                <w:lang w:val="fr-FR"/>
              </w:rPr>
              <w:t>shocks</w:t>
            </w:r>
            <w:proofErr w:type="spellEnd"/>
            <w:r w:rsidRPr="001674EF">
              <w:rPr>
                <w:rFonts w:cs="∞~Úø◊áÎ"/>
                <w:b w:val="0"/>
                <w:lang w:val="fr-FR"/>
              </w:rPr>
              <w:t xml:space="preserve">, and </w:t>
            </w:r>
            <w:proofErr w:type="spellStart"/>
            <w:r w:rsidRPr="001674EF">
              <w:rPr>
                <w:rFonts w:cs="∞~Úø◊áÎ"/>
                <w:b w:val="0"/>
                <w:lang w:val="fr-FR"/>
              </w:rPr>
              <w:t>will</w:t>
            </w:r>
            <w:proofErr w:type="spellEnd"/>
            <w:r w:rsidRPr="001674EF">
              <w:rPr>
                <w:rFonts w:cs="∞~Úø◊áÎ"/>
                <w:b w:val="0"/>
                <w:lang w:val="fr-FR"/>
              </w:rPr>
              <w:t xml:space="preserve"> </w:t>
            </w:r>
            <w:proofErr w:type="spellStart"/>
            <w:r w:rsidRPr="001674EF">
              <w:rPr>
                <w:rFonts w:cs="∞~Úø◊áÎ"/>
                <w:b w:val="0"/>
                <w:lang w:val="fr-FR"/>
              </w:rPr>
              <w:t>provide</w:t>
            </w:r>
            <w:proofErr w:type="spellEnd"/>
            <w:r w:rsidRPr="001674EF">
              <w:rPr>
                <w:rFonts w:cs="∞~Úø◊áÎ"/>
                <w:b w:val="0"/>
                <w:lang w:val="fr-FR"/>
              </w:rPr>
              <w:t xml:space="preserve"> unique </w:t>
            </w:r>
            <w:proofErr w:type="spellStart"/>
            <w:r w:rsidRPr="001674EF">
              <w:rPr>
                <w:rFonts w:cs="∞~Úø◊áÎ"/>
                <w:b w:val="0"/>
                <w:lang w:val="fr-FR"/>
              </w:rPr>
              <w:t>material</w:t>
            </w:r>
            <w:proofErr w:type="spellEnd"/>
            <w:r w:rsidRPr="001674EF">
              <w:rPr>
                <w:rFonts w:cs="∞~Úø◊áÎ"/>
                <w:b w:val="0"/>
                <w:lang w:val="fr-FR"/>
              </w:rPr>
              <w:t xml:space="preserve"> to </w:t>
            </w:r>
            <w:proofErr w:type="spellStart"/>
            <w:r w:rsidRPr="001674EF">
              <w:rPr>
                <w:rFonts w:cs="∞~Úø◊áÎ"/>
                <w:b w:val="0"/>
                <w:lang w:val="fr-FR"/>
              </w:rPr>
              <w:t>study</w:t>
            </w:r>
            <w:proofErr w:type="spellEnd"/>
            <w:r w:rsidRPr="001674EF">
              <w:rPr>
                <w:rFonts w:cs="∞~Úø◊áÎ"/>
                <w:b w:val="0"/>
                <w:lang w:val="fr-FR"/>
              </w:rPr>
              <w:t xml:space="preserve"> and </w:t>
            </w:r>
            <w:proofErr w:type="spellStart"/>
            <w:r w:rsidRPr="001674EF">
              <w:rPr>
                <w:rFonts w:cs="∞~Úø◊áÎ"/>
                <w:b w:val="0"/>
                <w:lang w:val="fr-FR"/>
              </w:rPr>
              <w:t>interpret</w:t>
            </w:r>
            <w:proofErr w:type="spellEnd"/>
            <w:r w:rsidRPr="001674EF">
              <w:rPr>
                <w:rFonts w:cs="∞~Úø◊áÎ"/>
                <w:b w:val="0"/>
                <w:lang w:val="fr-FR"/>
              </w:rPr>
              <w:t xml:space="preserve"> </w:t>
            </w:r>
            <w:proofErr w:type="spellStart"/>
            <w:r w:rsidRPr="001674EF">
              <w:rPr>
                <w:rFonts w:cs="∞~Úø◊áÎ"/>
                <w:b w:val="0"/>
                <w:lang w:val="fr-FR"/>
              </w:rPr>
              <w:t>particle</w:t>
            </w:r>
            <w:proofErr w:type="spellEnd"/>
            <w:r w:rsidRPr="001674EF">
              <w:rPr>
                <w:rFonts w:cs="∞~Úø◊áÎ"/>
                <w:b w:val="0"/>
                <w:lang w:val="fr-FR"/>
              </w:rPr>
              <w:t xml:space="preserve"> radiation </w:t>
            </w:r>
            <w:proofErr w:type="spellStart"/>
            <w:r w:rsidRPr="001674EF">
              <w:rPr>
                <w:rFonts w:cs="∞~Úø◊áÎ"/>
                <w:b w:val="0"/>
                <w:lang w:val="fr-FR"/>
              </w:rPr>
              <w:t>measurements</w:t>
            </w:r>
            <w:proofErr w:type="spellEnd"/>
            <w:r w:rsidRPr="001674EF">
              <w:rPr>
                <w:rFonts w:cs="∞~Úø◊áÎ"/>
                <w:b w:val="0"/>
                <w:lang w:val="fr-FR"/>
              </w:rPr>
              <w:t xml:space="preserve"> in the </w:t>
            </w:r>
            <w:proofErr w:type="spellStart"/>
            <w:r w:rsidRPr="001674EF">
              <w:rPr>
                <w:rFonts w:cs="∞~Úø◊áÎ"/>
                <w:b w:val="0"/>
                <w:lang w:val="fr-FR"/>
              </w:rPr>
              <w:t>inner</w:t>
            </w:r>
            <w:proofErr w:type="spellEnd"/>
            <w:r w:rsidRPr="001674EF">
              <w:rPr>
                <w:rFonts w:cs="∞~Úø◊áÎ"/>
                <w:b w:val="0"/>
                <w:lang w:val="fr-FR"/>
              </w:rPr>
              <w:t xml:space="preserve"> </w:t>
            </w:r>
            <w:proofErr w:type="spellStart"/>
            <w:r w:rsidRPr="001674EF">
              <w:rPr>
                <w:rFonts w:cs="∞~Úø◊áÎ"/>
                <w:b w:val="0"/>
                <w:lang w:val="fr-FR"/>
              </w:rPr>
              <w:t>heliosphere</w:t>
            </w:r>
            <w:proofErr w:type="spellEnd"/>
            <w:r w:rsidRPr="001674EF">
              <w:rPr>
                <w:rFonts w:cs="∞~Úø◊áÎ"/>
                <w:b w:val="0"/>
                <w:lang w:val="fr-FR"/>
              </w:rPr>
              <w:t xml:space="preserve">. </w:t>
            </w:r>
          </w:p>
          <w:p w14:paraId="7B620572" w14:textId="77777777" w:rsidR="00AB0C6A" w:rsidRPr="00404801" w:rsidRDefault="00AB0C6A" w:rsidP="00147FC7">
            <w:pPr>
              <w:widowControl w:val="0"/>
              <w:autoSpaceDE w:val="0"/>
              <w:autoSpaceDN w:val="0"/>
              <w:adjustRightInd w:val="0"/>
              <w:rPr>
                <w:rFonts w:cs="†ª˙ø◊G„"/>
              </w:rPr>
            </w:pPr>
          </w:p>
        </w:tc>
      </w:tr>
      <w:tr w:rsidR="00AB0C6A" w:rsidRPr="00404801" w14:paraId="7F49E94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2FFA25A" w14:textId="77777777" w:rsidR="00AB0C6A" w:rsidRDefault="00AB0C6A" w:rsidP="00147FC7">
            <w:pPr>
              <w:spacing w:before="120" w:after="120"/>
              <w:rPr>
                <w:rFonts w:cs="∞~Úø◊áÎ"/>
                <w:lang w:val="fr-FR"/>
              </w:rPr>
            </w:pPr>
            <w:r>
              <w:rPr>
                <w:color w:val="262626" w:themeColor="accent6" w:themeShade="80"/>
              </w:rPr>
              <w:t>WP6 TASK 6</w:t>
            </w:r>
            <w:r w:rsidRPr="0078506E">
              <w:rPr>
                <w:color w:val="262626" w:themeColor="accent6" w:themeShade="80"/>
              </w:rPr>
              <w:t xml:space="preserve">.1: </w:t>
            </w:r>
            <w:r>
              <w:t xml:space="preserve"> </w:t>
            </w:r>
            <w:r w:rsidRPr="00404801">
              <w:rPr>
                <w:rFonts w:cs="∞~Úø◊áÎ"/>
                <w:lang w:val="fr-FR"/>
              </w:rPr>
              <w:t>ASSIMILATING HI IMAGES TO MODEL THE BACKGROUND SOLAR WIND</w:t>
            </w:r>
            <w:r>
              <w:rPr>
                <w:rFonts w:cs="∞~Úø◊áÎ"/>
                <w:lang w:val="fr-FR"/>
              </w:rPr>
              <w:t xml:space="preserve"> (TASK LEAD : UPS)</w:t>
            </w:r>
          </w:p>
          <w:p w14:paraId="04044ECF" w14:textId="77777777" w:rsidR="00AB0C6A" w:rsidRPr="00740D0E" w:rsidRDefault="00AB0C6A" w:rsidP="00147FC7">
            <w:pPr>
              <w:widowControl w:val="0"/>
              <w:autoSpaceDE w:val="0"/>
              <w:autoSpaceDN w:val="0"/>
              <w:adjustRightInd w:val="0"/>
              <w:rPr>
                <w:rFonts w:cs="∞~Úø◊áÎ"/>
                <w:b w:val="0"/>
                <w:lang w:val="fr-FR"/>
              </w:rPr>
            </w:pPr>
            <w:r w:rsidRPr="00740D0E">
              <w:rPr>
                <w:rFonts w:cs="∞~Úø◊áÎ"/>
                <w:b w:val="0"/>
                <w:lang w:val="fr-FR"/>
              </w:rPr>
              <w:t xml:space="preserve">The </w:t>
            </w:r>
            <w:proofErr w:type="spellStart"/>
            <w:r w:rsidRPr="00740D0E">
              <w:rPr>
                <w:rFonts w:cs="∞~Úø◊áÎ"/>
                <w:b w:val="0"/>
                <w:lang w:val="fr-FR"/>
              </w:rPr>
              <w:t>combination</w:t>
            </w:r>
            <w:proofErr w:type="spellEnd"/>
            <w:r w:rsidRPr="00740D0E">
              <w:rPr>
                <w:rFonts w:cs="∞~Úø◊áÎ"/>
                <w:b w:val="0"/>
                <w:lang w:val="fr-FR"/>
              </w:rPr>
              <w:t xml:space="preserve"> of the catalogues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in WP5.1 and WP5.2, J-</w:t>
            </w:r>
            <w:proofErr w:type="spellStart"/>
            <w:r w:rsidRPr="00740D0E">
              <w:rPr>
                <w:rFonts w:cs="∞~Úø◊áÎ"/>
                <w:b w:val="0"/>
                <w:lang w:val="fr-FR"/>
              </w:rPr>
              <w:t>maps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HI images and </w:t>
            </w:r>
            <w:proofErr w:type="spellStart"/>
            <w:r w:rsidRPr="00740D0E">
              <w:rPr>
                <w:rFonts w:cs="∞~Úø◊áÎ"/>
                <w:b w:val="0"/>
                <w:lang w:val="fr-FR"/>
              </w:rPr>
              <w:t>movies</w:t>
            </w:r>
            <w:proofErr w:type="spellEnd"/>
            <w:r w:rsidRPr="00740D0E">
              <w:rPr>
                <w:rFonts w:cs="∞~Úø◊áÎ"/>
                <w:b w:val="0"/>
                <w:lang w:val="fr-FR"/>
              </w:rPr>
              <w:t xml:space="preserve"> </w:t>
            </w:r>
            <w:proofErr w:type="spellStart"/>
            <w:r w:rsidRPr="00740D0E">
              <w:rPr>
                <w:rFonts w:cs="∞~Úø◊áÎ"/>
                <w:b w:val="0"/>
                <w:lang w:val="fr-FR"/>
              </w:rPr>
              <w:t>will</w:t>
            </w:r>
            <w:proofErr w:type="spellEnd"/>
            <w:r w:rsidRPr="00740D0E">
              <w:rPr>
                <w:rFonts w:cs="∞~Úø◊áÎ"/>
                <w:b w:val="0"/>
                <w:lang w:val="fr-FR"/>
              </w:rPr>
              <w:t xml:space="preserve"> </w:t>
            </w:r>
            <w:proofErr w:type="spellStart"/>
            <w:r w:rsidRPr="00740D0E">
              <w:rPr>
                <w:rFonts w:cs="∞~Úø◊áÎ"/>
                <w:b w:val="0"/>
                <w:lang w:val="fr-FR"/>
              </w:rPr>
              <w:t>be</w:t>
            </w:r>
            <w:proofErr w:type="spellEnd"/>
            <w:r w:rsidRPr="00740D0E">
              <w:rPr>
                <w:rFonts w:cs="∞~Úø◊áÎ"/>
                <w:b w:val="0"/>
                <w:lang w:val="fr-FR"/>
              </w:rPr>
              <w:t xml:space="preserve"> </w:t>
            </w:r>
            <w:proofErr w:type="spellStart"/>
            <w:r w:rsidRPr="00740D0E">
              <w:rPr>
                <w:rFonts w:cs="∞~Úø◊áÎ"/>
                <w:b w:val="0"/>
                <w:lang w:val="fr-FR"/>
              </w:rPr>
              <w:t>compared</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w:t>
            </w:r>
            <w:proofErr w:type="spellStart"/>
            <w:r w:rsidRPr="00740D0E">
              <w:rPr>
                <w:rFonts w:cs="∞~Úø◊áÎ"/>
                <w:b w:val="0"/>
                <w:lang w:val="fr-FR"/>
              </w:rPr>
              <w:t>synthetic</w:t>
            </w:r>
            <w:proofErr w:type="spellEnd"/>
            <w:r w:rsidRPr="00740D0E">
              <w:rPr>
                <w:rFonts w:cs="∞~Úø◊áÎ"/>
                <w:b w:val="0"/>
                <w:lang w:val="fr-FR"/>
              </w:rPr>
              <w:t xml:space="preserve"> J-</w:t>
            </w:r>
            <w:proofErr w:type="spellStart"/>
            <w:r w:rsidRPr="00740D0E">
              <w:rPr>
                <w:rFonts w:cs="∞~Úø◊áÎ"/>
                <w:b w:val="0"/>
                <w:lang w:val="fr-FR"/>
              </w:rPr>
              <w:t>maps</w:t>
            </w:r>
            <w:proofErr w:type="spellEnd"/>
            <w:r w:rsidRPr="00740D0E">
              <w:rPr>
                <w:rFonts w:cs="∞~Úø◊áÎ"/>
                <w:b w:val="0"/>
                <w:lang w:val="fr-FR"/>
              </w:rPr>
              <w:t xml:space="preserve"> and </w:t>
            </w:r>
            <w:proofErr w:type="spellStart"/>
            <w:r w:rsidRPr="00740D0E">
              <w:rPr>
                <w:rFonts w:cs="∞~Úø◊áÎ"/>
                <w:b w:val="0"/>
                <w:lang w:val="fr-FR"/>
              </w:rPr>
              <w:t>movies</w:t>
            </w:r>
            <w:proofErr w:type="spellEnd"/>
            <w:r w:rsidRPr="00740D0E">
              <w:rPr>
                <w:rFonts w:cs="∞~Úø◊áÎ"/>
                <w:b w:val="0"/>
                <w:lang w:val="fr-FR"/>
              </w:rPr>
              <w:t xml:space="preserve"> of </w:t>
            </w:r>
            <w:proofErr w:type="spellStart"/>
            <w:r w:rsidRPr="00740D0E">
              <w:rPr>
                <w:rFonts w:cs="∞~Úø◊áÎ"/>
                <w:b w:val="0"/>
                <w:lang w:val="fr-FR"/>
              </w:rPr>
              <w:t>CIRs</w:t>
            </w:r>
            <w:proofErr w:type="spellEnd"/>
            <w:r w:rsidRPr="00740D0E">
              <w:rPr>
                <w:rFonts w:cs="∞~Úø◊áÎ"/>
                <w:b w:val="0"/>
                <w:lang w:val="fr-FR"/>
              </w:rPr>
              <w:t xml:space="preserve"> </w:t>
            </w:r>
            <w:proofErr w:type="spellStart"/>
            <w:r w:rsidRPr="00740D0E">
              <w:rPr>
                <w:rFonts w:cs="∞~Úø◊áÎ"/>
                <w:b w:val="0"/>
                <w:lang w:val="fr-FR"/>
              </w:rPr>
              <w:t>derived</w:t>
            </w:r>
            <w:proofErr w:type="spellEnd"/>
            <w:r w:rsidRPr="00740D0E">
              <w:rPr>
                <w:rFonts w:cs="∞~Úø◊áÎ"/>
                <w:b w:val="0"/>
                <w:lang w:val="fr-FR"/>
              </w:rPr>
              <w:t xml:space="preserve"> </w:t>
            </w:r>
            <w:proofErr w:type="spellStart"/>
            <w:r w:rsidRPr="00740D0E">
              <w:rPr>
                <w:rFonts w:cs="∞~Úø◊áÎ"/>
                <w:b w:val="0"/>
                <w:lang w:val="fr-FR"/>
              </w:rPr>
              <w:t>from</w:t>
            </w:r>
            <w:proofErr w:type="spellEnd"/>
            <w:r w:rsidRPr="00740D0E">
              <w:rPr>
                <w:rFonts w:cs="∞~Úø◊áÎ"/>
                <w:b w:val="0"/>
                <w:lang w:val="fr-FR"/>
              </w:rPr>
              <w:t xml:space="preserve"> </w:t>
            </w:r>
            <w:proofErr w:type="spellStart"/>
            <w:r w:rsidRPr="00740D0E">
              <w:rPr>
                <w:rFonts w:cs="∞~Úø◊áÎ"/>
                <w:b w:val="0"/>
                <w:lang w:val="fr-FR"/>
              </w:rPr>
              <w:t>numerical</w:t>
            </w:r>
            <w:proofErr w:type="spellEnd"/>
            <w:r w:rsidRPr="00740D0E">
              <w:rPr>
                <w:rFonts w:cs="∞~Úø◊áÎ"/>
                <w:b w:val="0"/>
                <w:lang w:val="fr-FR"/>
              </w:rPr>
              <w:t xml:space="preserve"> simulations of the background </w:t>
            </w:r>
            <w:proofErr w:type="spellStart"/>
            <w:r w:rsidRPr="00740D0E">
              <w:rPr>
                <w:rFonts w:cs="∞~Úø◊áÎ"/>
                <w:b w:val="0"/>
                <w:lang w:val="fr-FR"/>
              </w:rPr>
              <w:t>solar</w:t>
            </w:r>
            <w:proofErr w:type="spellEnd"/>
            <w:r w:rsidRPr="00740D0E">
              <w:rPr>
                <w:rFonts w:cs="∞~Úø◊áÎ"/>
                <w:b w:val="0"/>
                <w:lang w:val="fr-FR"/>
              </w:rPr>
              <w:t xml:space="preserve"> </w:t>
            </w:r>
            <w:proofErr w:type="spellStart"/>
            <w:r w:rsidRPr="00740D0E">
              <w:rPr>
                <w:rFonts w:cs="∞~Úø◊áÎ"/>
                <w:b w:val="0"/>
                <w:lang w:val="fr-FR"/>
              </w:rPr>
              <w:t>wind</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 xml:space="preserve"> for STEREO-A</w:t>
            </w:r>
            <w:r w:rsidRPr="00740D0E">
              <w:rPr>
                <w:rFonts w:cs="∞~Úø◊áÎ"/>
                <w:b w:val="0"/>
                <w:lang w:val="fr-FR"/>
              </w:rPr>
              <w:t>.</w:t>
            </w:r>
            <w:r>
              <w:rPr>
                <w:rFonts w:cs="∞~Úø◊áÎ"/>
                <w:b w:val="0"/>
                <w:lang w:val="fr-FR"/>
              </w:rPr>
              <w:t xml:space="preserve"> </w:t>
            </w:r>
            <w:proofErr w:type="spellStart"/>
            <w:r>
              <w:rPr>
                <w:rFonts w:cs="∞~Úø◊áÎ"/>
                <w:b w:val="0"/>
                <w:lang w:val="fr-FR"/>
              </w:rPr>
              <w:t>See</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6.3 for an </w:t>
            </w:r>
            <w:proofErr w:type="spellStart"/>
            <w:r>
              <w:rPr>
                <w:rFonts w:cs="∞~Úø◊áÎ"/>
                <w:b w:val="0"/>
                <w:lang w:val="fr-FR"/>
              </w:rPr>
              <w:t>expanded</w:t>
            </w:r>
            <w:proofErr w:type="spellEnd"/>
            <w:r>
              <w:rPr>
                <w:rFonts w:cs="∞~Úø◊áÎ"/>
                <w:b w:val="0"/>
                <w:lang w:val="fr-FR"/>
              </w:rPr>
              <w:t xml:space="preserve"> description.</w:t>
            </w:r>
          </w:p>
          <w:p w14:paraId="34501532" w14:textId="77777777" w:rsidR="00AB0C6A" w:rsidRPr="00404801" w:rsidRDefault="00AB0C6A" w:rsidP="00147FC7">
            <w:pPr>
              <w:widowControl w:val="0"/>
              <w:autoSpaceDE w:val="0"/>
              <w:autoSpaceDN w:val="0"/>
              <w:adjustRightInd w:val="0"/>
              <w:rPr>
                <w:color w:val="262626" w:themeColor="accent6" w:themeShade="80"/>
              </w:rPr>
            </w:pPr>
          </w:p>
        </w:tc>
      </w:tr>
      <w:tr w:rsidR="00AB0C6A" w:rsidRPr="00404801" w14:paraId="17975407"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186C831" w14:textId="77777777" w:rsidR="00AB0C6A" w:rsidRDefault="00AB0C6A" w:rsidP="00147FC7">
            <w:pPr>
              <w:spacing w:before="120" w:after="120"/>
              <w:rPr>
                <w:rFonts w:cs="∞~Úø◊áÎ"/>
                <w:lang w:val="fr-FR"/>
              </w:rPr>
            </w:pPr>
            <w:r>
              <w:rPr>
                <w:color w:val="262626" w:themeColor="accent6" w:themeShade="80"/>
              </w:rPr>
              <w:t>WP6 TASK 6.2</w:t>
            </w:r>
            <w:r w:rsidRPr="0078506E">
              <w:rPr>
                <w:color w:val="262626" w:themeColor="accent6" w:themeShade="80"/>
              </w:rPr>
              <w:t xml:space="preserve">: </w:t>
            </w:r>
            <w:r>
              <w:t xml:space="preserve"> </w:t>
            </w:r>
            <w:r w:rsidRPr="00404801">
              <w:rPr>
                <w:rFonts w:cs="∞~Úø◊áÎ"/>
                <w:lang w:val="fr-FR"/>
              </w:rPr>
              <w:t>ASS</w:t>
            </w:r>
            <w:r>
              <w:rPr>
                <w:rFonts w:cs="∞~Úø◊áÎ"/>
                <w:lang w:val="fr-FR"/>
              </w:rPr>
              <w:t>ESSING THE USE OF HI TO INITIALISE ENLIL (TASK LEAD : UPS)</w:t>
            </w:r>
          </w:p>
          <w:p w14:paraId="3ABAEE9F" w14:textId="77777777" w:rsidR="00AB0C6A" w:rsidRPr="00740D0E" w:rsidRDefault="00A51E43" w:rsidP="00147FC7">
            <w:pPr>
              <w:widowControl w:val="0"/>
              <w:autoSpaceDE w:val="0"/>
              <w:autoSpaceDN w:val="0"/>
              <w:adjustRightInd w:val="0"/>
              <w:rPr>
                <w:rFonts w:cs="∞~Úø◊áÎ"/>
                <w:b w:val="0"/>
                <w:lang w:val="fr-FR"/>
              </w:rPr>
            </w:pP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w:t>
            </w:r>
            <w:proofErr w:type="spellEnd"/>
            <w:r>
              <w:rPr>
                <w:rFonts w:cs="∞~Úø◊áÎ"/>
                <w:b w:val="0"/>
                <w:lang w:val="fr-FR"/>
              </w:rPr>
              <w:t xml:space="preserve"> 6.1</w:t>
            </w:r>
            <w:r w:rsidR="00AB0C6A">
              <w:rPr>
                <w:rFonts w:cs="∞~Úø◊áÎ"/>
                <w:b w:val="0"/>
                <w:lang w:val="fr-FR"/>
              </w:rPr>
              <w:t xml:space="preserve">, </w:t>
            </w:r>
            <w:proofErr w:type="spellStart"/>
            <w:r w:rsidR="00AB0C6A">
              <w:rPr>
                <w:rFonts w:cs="∞~Úø◊áÎ"/>
                <w:b w:val="0"/>
                <w:lang w:val="fr-FR"/>
              </w:rPr>
              <w:t>w</w:t>
            </w:r>
            <w:r w:rsidR="00AB0C6A" w:rsidRPr="00740D0E">
              <w:rPr>
                <w:rFonts w:cs="∞~Úø◊áÎ"/>
                <w:b w:val="0"/>
                <w:lang w:val="fr-FR"/>
              </w:rPr>
              <w:t>e</w:t>
            </w:r>
            <w:proofErr w:type="spellEnd"/>
            <w:r w:rsidR="00AB0C6A" w:rsidRPr="00740D0E">
              <w:rPr>
                <w:rFonts w:cs="∞~Úø◊áÎ"/>
                <w:b w:val="0"/>
                <w:lang w:val="fr-FR"/>
              </w:rPr>
              <w:t xml:space="preserve"> </w:t>
            </w:r>
            <w:proofErr w:type="spellStart"/>
            <w:r w:rsidR="00AB0C6A" w:rsidRPr="00740D0E">
              <w:rPr>
                <w:rFonts w:cs="∞~Úø◊áÎ"/>
                <w:b w:val="0"/>
                <w:lang w:val="fr-FR"/>
              </w:rPr>
              <w:t>then</w:t>
            </w:r>
            <w:proofErr w:type="spellEnd"/>
            <w:r w:rsidR="00AB0C6A" w:rsidRPr="00740D0E">
              <w:rPr>
                <w:rFonts w:cs="∞~Úø◊áÎ"/>
                <w:b w:val="0"/>
                <w:lang w:val="fr-FR"/>
              </w:rPr>
              <w:t xml:space="preserve"> </w:t>
            </w:r>
            <w:proofErr w:type="spellStart"/>
            <w:r w:rsidR="00AB0C6A" w:rsidRPr="00740D0E">
              <w:rPr>
                <w:rFonts w:cs="∞~Úø◊áÎ"/>
                <w:b w:val="0"/>
                <w:lang w:val="fr-FR"/>
              </w:rPr>
              <w:t>modify</w:t>
            </w:r>
            <w:proofErr w:type="spellEnd"/>
            <w:r w:rsidR="00AB0C6A" w:rsidRPr="00740D0E">
              <w:rPr>
                <w:rFonts w:cs="∞~Úø◊áÎ"/>
                <w:b w:val="0"/>
                <w:lang w:val="fr-FR"/>
              </w:rPr>
              <w:t xml:space="preserve"> the coronal input of </w:t>
            </w:r>
            <w:r w:rsidR="00AB0C6A">
              <w:rPr>
                <w:rFonts w:cs="∞~Úø◊áÎ"/>
                <w:b w:val="0"/>
                <w:lang w:val="fr-FR"/>
              </w:rPr>
              <w:t xml:space="preserve">the </w:t>
            </w:r>
            <w:proofErr w:type="spellStart"/>
            <w:r w:rsidR="00AB0C6A">
              <w:rPr>
                <w:rFonts w:cs="∞~Úø◊áÎ"/>
                <w:b w:val="0"/>
                <w:lang w:val="fr-FR"/>
              </w:rPr>
              <w:t>heliospheric</w:t>
            </w:r>
            <w:proofErr w:type="spellEnd"/>
            <w:r w:rsidR="00AB0C6A">
              <w:rPr>
                <w:rFonts w:cs="∞~Úø◊áÎ"/>
                <w:b w:val="0"/>
                <w:lang w:val="fr-FR"/>
              </w:rPr>
              <w:t xml:space="preserve"> MHD code, </w:t>
            </w:r>
            <w:r w:rsidR="00AB0C6A" w:rsidRPr="00740D0E">
              <w:rPr>
                <w:rFonts w:cs="∞~Úø◊áÎ"/>
                <w:b w:val="0"/>
                <w:lang w:val="fr-FR"/>
              </w:rPr>
              <w:t>ENLIL</w:t>
            </w:r>
            <w:r w:rsidR="00AB0C6A">
              <w:rPr>
                <w:rFonts w:cs="∞~Úø◊áÎ"/>
                <w:b w:val="0"/>
                <w:lang w:val="fr-FR"/>
              </w:rPr>
              <w:t>,</w:t>
            </w:r>
            <w:r w:rsidR="00AB0C6A" w:rsidRPr="00740D0E">
              <w:rPr>
                <w:rFonts w:cs="∞~Úø◊áÎ"/>
                <w:b w:val="0"/>
                <w:lang w:val="fr-FR"/>
              </w:rPr>
              <w:t xml:space="preserve"> </w:t>
            </w:r>
            <w:proofErr w:type="spellStart"/>
            <w:r w:rsidR="00AB0C6A" w:rsidRPr="00740D0E">
              <w:rPr>
                <w:rFonts w:cs="∞~Úø◊áÎ"/>
                <w:b w:val="0"/>
                <w:lang w:val="fr-FR"/>
              </w:rPr>
              <w:t>until</w:t>
            </w:r>
            <w:proofErr w:type="spellEnd"/>
            <w:r w:rsidR="00AB0C6A" w:rsidRPr="00740D0E">
              <w:rPr>
                <w:rFonts w:cs="∞~Úø◊áÎ"/>
                <w:b w:val="0"/>
                <w:lang w:val="fr-FR"/>
              </w:rPr>
              <w:t xml:space="preserve"> </w:t>
            </w:r>
            <w:proofErr w:type="spellStart"/>
            <w:r w:rsidR="00AB0C6A" w:rsidRPr="00740D0E">
              <w:rPr>
                <w:rFonts w:cs="∞~Úø◊áÎ"/>
                <w:b w:val="0"/>
                <w:lang w:val="fr-FR"/>
              </w:rPr>
              <w:t>synthetic</w:t>
            </w:r>
            <w:proofErr w:type="spellEnd"/>
            <w:r w:rsidR="00AB0C6A" w:rsidRPr="00740D0E">
              <w:rPr>
                <w:rFonts w:cs="∞~Úø◊áÎ"/>
                <w:b w:val="0"/>
                <w:lang w:val="fr-FR"/>
              </w:rPr>
              <w:t xml:space="preserve"> and </w:t>
            </w:r>
            <w:proofErr w:type="spellStart"/>
            <w:r w:rsidR="00AB0C6A" w:rsidRPr="00740D0E">
              <w:rPr>
                <w:rFonts w:cs="∞~Úø◊áÎ"/>
                <w:b w:val="0"/>
                <w:lang w:val="fr-FR"/>
              </w:rPr>
              <w:t>observed</w:t>
            </w:r>
            <w:proofErr w:type="spellEnd"/>
            <w:r w:rsidR="00AB0C6A" w:rsidRPr="00740D0E">
              <w:rPr>
                <w:rFonts w:cs="∞~Úø◊áÎ"/>
                <w:b w:val="0"/>
                <w:lang w:val="fr-FR"/>
              </w:rPr>
              <w:t xml:space="preserve"> J-</w:t>
            </w:r>
            <w:proofErr w:type="spellStart"/>
            <w:r w:rsidR="00AB0C6A" w:rsidRPr="00740D0E">
              <w:rPr>
                <w:rFonts w:cs="∞~Úø◊áÎ"/>
                <w:b w:val="0"/>
                <w:lang w:val="fr-FR"/>
              </w:rPr>
              <w:t>maps</w:t>
            </w:r>
            <w:proofErr w:type="spellEnd"/>
            <w:r w:rsidR="00AB0C6A" w:rsidRPr="00740D0E">
              <w:rPr>
                <w:rFonts w:cs="∞~Úø◊áÎ"/>
                <w:b w:val="0"/>
                <w:lang w:val="fr-FR"/>
              </w:rPr>
              <w:t xml:space="preserve"> are in good agreement.</w:t>
            </w:r>
            <w:r w:rsidR="00AB0C6A">
              <w:rPr>
                <w:rFonts w:cs="∞~Úø◊áÎ"/>
                <w:b w:val="0"/>
                <w:lang w:val="fr-FR"/>
              </w:rPr>
              <w:t xml:space="preserve"> </w:t>
            </w:r>
            <w:proofErr w:type="spellStart"/>
            <w:r w:rsidR="00AB0C6A">
              <w:rPr>
                <w:rFonts w:cs="∞~Úø◊áÎ"/>
                <w:b w:val="0"/>
                <w:lang w:val="fr-FR"/>
              </w:rPr>
              <w:t>Again</w:t>
            </w:r>
            <w:proofErr w:type="spellEnd"/>
            <w:r w:rsidR="00AB0C6A">
              <w:rPr>
                <w:rFonts w:cs="∞~Úø◊áÎ"/>
                <w:b w:val="0"/>
                <w:lang w:val="fr-FR"/>
              </w:rPr>
              <w:t xml:space="preserve">, </w:t>
            </w:r>
            <w:proofErr w:type="spellStart"/>
            <w:r w:rsidR="00AB0C6A">
              <w:rPr>
                <w:rFonts w:cs="∞~Úø◊áÎ"/>
                <w:b w:val="0"/>
                <w:lang w:val="fr-FR"/>
              </w:rPr>
              <w:t>see</w:t>
            </w:r>
            <w:proofErr w:type="spellEnd"/>
            <w:r w:rsidR="00AB0C6A">
              <w:rPr>
                <w:rFonts w:cs="∞~Úø◊áÎ"/>
                <w:b w:val="0"/>
                <w:lang w:val="fr-FR"/>
              </w:rPr>
              <w:t xml:space="preserve"> </w:t>
            </w:r>
            <w:proofErr w:type="spellStart"/>
            <w:r w:rsidR="00AB0C6A">
              <w:rPr>
                <w:rFonts w:cs="∞~Úø◊áÎ"/>
                <w:b w:val="0"/>
                <w:lang w:val="fr-FR"/>
              </w:rPr>
              <w:t>Task</w:t>
            </w:r>
            <w:proofErr w:type="spellEnd"/>
            <w:r w:rsidR="00AB0C6A">
              <w:rPr>
                <w:rFonts w:cs="∞~Úø◊áÎ"/>
                <w:b w:val="0"/>
                <w:lang w:val="fr-FR"/>
              </w:rPr>
              <w:t xml:space="preserve"> 6.3 for an </w:t>
            </w:r>
            <w:proofErr w:type="spellStart"/>
            <w:r w:rsidR="00AB0C6A">
              <w:rPr>
                <w:rFonts w:cs="∞~Úø◊áÎ"/>
                <w:b w:val="0"/>
                <w:lang w:val="fr-FR"/>
              </w:rPr>
              <w:t>expanded</w:t>
            </w:r>
            <w:proofErr w:type="spellEnd"/>
            <w:r w:rsidR="00AB0C6A">
              <w:rPr>
                <w:rFonts w:cs="∞~Úø◊áÎ"/>
                <w:b w:val="0"/>
                <w:lang w:val="fr-FR"/>
              </w:rPr>
              <w:t xml:space="preserve"> description.</w:t>
            </w:r>
          </w:p>
          <w:p w14:paraId="3061160A" w14:textId="77777777" w:rsidR="00AB0C6A" w:rsidRPr="00404801" w:rsidRDefault="00AB0C6A" w:rsidP="00147FC7">
            <w:pPr>
              <w:widowControl w:val="0"/>
              <w:autoSpaceDE w:val="0"/>
              <w:autoSpaceDN w:val="0"/>
              <w:adjustRightInd w:val="0"/>
              <w:rPr>
                <w:color w:val="262626" w:themeColor="accent6" w:themeShade="80"/>
              </w:rPr>
            </w:pPr>
          </w:p>
        </w:tc>
      </w:tr>
      <w:tr w:rsidR="00AB0C6A" w:rsidRPr="00404801" w14:paraId="43B5B74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37F5494" w14:textId="77777777" w:rsidR="00AB0C6A" w:rsidRDefault="00AB0C6A" w:rsidP="00147FC7">
            <w:pPr>
              <w:spacing w:before="120" w:after="120"/>
              <w:rPr>
                <w:rFonts w:cs="∞~Úø◊áÎ"/>
                <w:lang w:val="fr-FR"/>
              </w:rPr>
            </w:pPr>
            <w:r>
              <w:rPr>
                <w:color w:val="262626" w:themeColor="accent6" w:themeShade="80"/>
              </w:rPr>
              <w:t>WP6 TASK 6.3</w:t>
            </w:r>
            <w:r w:rsidRPr="0078506E">
              <w:rPr>
                <w:color w:val="262626" w:themeColor="accent6" w:themeShade="80"/>
              </w:rPr>
              <w:t xml:space="preserve">: </w:t>
            </w:r>
            <w:r>
              <w:t xml:space="preserve"> </w:t>
            </w:r>
            <w:r>
              <w:rPr>
                <w:rFonts w:cs="∞~Úø◊áÎ"/>
                <w:lang w:val="fr-FR"/>
              </w:rPr>
              <w:t>CONTINUAL A</w:t>
            </w:r>
            <w:r w:rsidRPr="00404801">
              <w:rPr>
                <w:rFonts w:cs="∞~Úø◊áÎ"/>
                <w:lang w:val="fr-FR"/>
              </w:rPr>
              <w:t>SS</w:t>
            </w:r>
            <w:r>
              <w:rPr>
                <w:rFonts w:cs="∞~Úø◊áÎ"/>
                <w:lang w:val="fr-FR"/>
              </w:rPr>
              <w:t>IMILATION OF HI DATA IN ENLIL AND COMPARISON WITH STANDARD IMPLEMENTATION TECHNIQUES (TASK LEAD : UPS)</w:t>
            </w:r>
          </w:p>
          <w:p w14:paraId="66DC88E8" w14:textId="77777777" w:rsidR="00AB0C6A" w:rsidRDefault="00AB0C6A" w:rsidP="00147FC7">
            <w:pPr>
              <w:widowControl w:val="0"/>
              <w:autoSpaceDE w:val="0"/>
              <w:autoSpaceDN w:val="0"/>
              <w:adjustRightInd w:val="0"/>
              <w:rPr>
                <w:rFonts w:cs="∞~Úø◊áÎ"/>
                <w:b w:val="0"/>
                <w:lang w:val="fr-FR"/>
              </w:rPr>
            </w:pPr>
            <w:proofErr w:type="spellStart"/>
            <w:r>
              <w:rPr>
                <w:rFonts w:cs="∞~Úø◊áÎ"/>
                <w:b w:val="0"/>
                <w:lang w:val="fr-FR"/>
              </w:rPr>
              <w:t>Again</w:t>
            </w:r>
            <w:proofErr w:type="spellEnd"/>
            <w:r>
              <w:rPr>
                <w:rFonts w:cs="∞~Úø◊áÎ"/>
                <w:b w:val="0"/>
                <w:lang w:val="fr-FR"/>
              </w:rPr>
              <w:t xml:space="preserve">, </w:t>
            </w:r>
            <w:proofErr w:type="spellStart"/>
            <w:r>
              <w:rPr>
                <w:rFonts w:cs="∞~Úø◊áÎ"/>
                <w:b w:val="0"/>
                <w:lang w:val="fr-FR"/>
              </w:rPr>
              <w:t>following</w:t>
            </w:r>
            <w:proofErr w:type="spellEnd"/>
            <w:r>
              <w:rPr>
                <w:rFonts w:cs="∞~Úø◊áÎ"/>
                <w:b w:val="0"/>
                <w:lang w:val="fr-FR"/>
              </w:rPr>
              <w:t xml:space="preserve"> on </w:t>
            </w:r>
            <w:proofErr w:type="spellStart"/>
            <w:r>
              <w:rPr>
                <w:rFonts w:cs="∞~Úø◊áÎ"/>
                <w:b w:val="0"/>
                <w:lang w:val="fr-FR"/>
              </w:rPr>
              <w:t>from</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6.1 and 6.2, </w:t>
            </w:r>
            <w:proofErr w:type="spellStart"/>
            <w:r>
              <w:rPr>
                <w:rFonts w:cs="∞~Úø◊áÎ"/>
                <w:b w:val="0"/>
                <w:lang w:val="fr-FR"/>
              </w:rPr>
              <w:t>w</w:t>
            </w:r>
            <w:r w:rsidRPr="00740D0E">
              <w:rPr>
                <w:rFonts w:cs="∞~Úø◊áÎ"/>
                <w:b w:val="0"/>
                <w:lang w:val="fr-FR"/>
              </w:rPr>
              <w:t>e</w:t>
            </w:r>
            <w:proofErr w:type="spellEnd"/>
            <w:r w:rsidRPr="00740D0E">
              <w:rPr>
                <w:rFonts w:cs="∞~Úø◊áÎ"/>
                <w:b w:val="0"/>
                <w:lang w:val="fr-FR"/>
              </w:rPr>
              <w:t xml:space="preserve"> </w:t>
            </w:r>
            <w:proofErr w:type="spellStart"/>
            <w:r w:rsidRPr="00740D0E">
              <w:rPr>
                <w:rFonts w:cs="∞~Úø◊áÎ"/>
                <w:b w:val="0"/>
                <w:lang w:val="fr-FR"/>
              </w:rPr>
              <w:t>then</w:t>
            </w:r>
            <w:proofErr w:type="spellEnd"/>
            <w:r w:rsidRPr="00740D0E">
              <w:rPr>
                <w:rFonts w:cs="∞~Úø◊áÎ"/>
                <w:b w:val="0"/>
                <w:lang w:val="fr-FR"/>
              </w:rPr>
              <w:t xml:space="preserve"> </w:t>
            </w:r>
            <w:proofErr w:type="spellStart"/>
            <w:r w:rsidRPr="00740D0E">
              <w:rPr>
                <w:rFonts w:cs="∞~Úø◊áÎ"/>
                <w:b w:val="0"/>
                <w:lang w:val="fr-FR"/>
              </w:rPr>
              <w:t>quantify</w:t>
            </w:r>
            <w:proofErr w:type="spellEnd"/>
            <w:r w:rsidRPr="00740D0E">
              <w:rPr>
                <w:rFonts w:cs="∞~Úø◊áÎ"/>
                <w:b w:val="0"/>
                <w:lang w:val="fr-FR"/>
              </w:rPr>
              <w:t xml:space="preserve"> the </w:t>
            </w:r>
            <w:proofErr w:type="spellStart"/>
            <w:r w:rsidRPr="00740D0E">
              <w:rPr>
                <w:rFonts w:cs="∞~Úø◊áÎ"/>
                <w:b w:val="0"/>
                <w:lang w:val="fr-FR"/>
              </w:rPr>
              <w:t>improvement</w:t>
            </w:r>
            <w:proofErr w:type="spellEnd"/>
            <w:r w:rsidRPr="00740D0E">
              <w:rPr>
                <w:rFonts w:cs="∞~Úø◊áÎ"/>
                <w:b w:val="0"/>
                <w:lang w:val="fr-FR"/>
              </w:rPr>
              <w:t xml:space="preserve"> in the </w:t>
            </w:r>
            <w:proofErr w:type="spellStart"/>
            <w:r w:rsidRPr="00740D0E">
              <w:rPr>
                <w:rFonts w:cs="∞~Úø◊áÎ"/>
                <w:b w:val="0"/>
                <w:lang w:val="fr-FR"/>
              </w:rPr>
              <w:t>predicted</w:t>
            </w:r>
            <w:proofErr w:type="spellEnd"/>
            <w:r w:rsidRPr="00740D0E">
              <w:rPr>
                <w:rFonts w:cs="∞~Úø◊áÎ"/>
                <w:b w:val="0"/>
                <w:lang w:val="fr-FR"/>
              </w:rPr>
              <w:t xml:space="preserve"> simulations by a </w:t>
            </w:r>
            <w:proofErr w:type="spellStart"/>
            <w:r w:rsidRPr="00740D0E">
              <w:rPr>
                <w:rFonts w:cs="∞~Úø◊áÎ"/>
                <w:b w:val="0"/>
                <w:lang w:val="fr-FR"/>
              </w:rPr>
              <w:t>statistical</w:t>
            </w:r>
            <w:proofErr w:type="spellEnd"/>
            <w:r w:rsidRPr="00740D0E">
              <w:rPr>
                <w:rFonts w:cs="∞~Úø◊áÎ"/>
                <w:b w:val="0"/>
                <w:lang w:val="fr-FR"/>
              </w:rPr>
              <w:t xml:space="preserve"> </w:t>
            </w:r>
            <w:proofErr w:type="spellStart"/>
            <w:r w:rsidRPr="00740D0E">
              <w:rPr>
                <w:rFonts w:cs="∞~Úø◊áÎ"/>
                <w:b w:val="0"/>
                <w:lang w:val="fr-FR"/>
              </w:rPr>
              <w:t>comparison</w:t>
            </w:r>
            <w:proofErr w:type="spellEnd"/>
            <w:r w:rsidRPr="00740D0E">
              <w:rPr>
                <w:rFonts w:cs="∞~Úø◊áÎ"/>
                <w:b w:val="0"/>
                <w:lang w:val="fr-FR"/>
              </w:rPr>
              <w:t xml:space="preserve"> of </w:t>
            </w:r>
            <w:proofErr w:type="spellStart"/>
            <w:r w:rsidRPr="00740D0E">
              <w:rPr>
                <w:rFonts w:cs="∞~Úø◊áÎ"/>
                <w:b w:val="0"/>
                <w:lang w:val="fr-FR"/>
              </w:rPr>
              <w:t>results</w:t>
            </w:r>
            <w:proofErr w:type="spellEnd"/>
            <w:r w:rsidRPr="00740D0E">
              <w:rPr>
                <w:rFonts w:cs="∞~Úø◊áÎ"/>
                <w:b w:val="0"/>
                <w:lang w:val="fr-FR"/>
              </w:rPr>
              <w:t xml:space="preserve"> </w:t>
            </w:r>
            <w:proofErr w:type="spellStart"/>
            <w:r w:rsidRPr="00740D0E">
              <w:rPr>
                <w:rFonts w:cs="∞~Úø◊áÎ"/>
                <w:b w:val="0"/>
                <w:lang w:val="fr-FR"/>
              </w:rPr>
              <w:t>with</w:t>
            </w:r>
            <w:proofErr w:type="spellEnd"/>
            <w:r w:rsidRPr="00740D0E">
              <w:rPr>
                <w:rFonts w:cs="∞~Úø◊áÎ"/>
                <w:b w:val="0"/>
                <w:lang w:val="fr-FR"/>
              </w:rPr>
              <w:t xml:space="preserve"> in-situ </w:t>
            </w:r>
            <w:proofErr w:type="spellStart"/>
            <w:r w:rsidRPr="00740D0E">
              <w:rPr>
                <w:rFonts w:cs="∞~Úø◊áÎ"/>
                <w:b w:val="0"/>
                <w:lang w:val="fr-FR"/>
              </w:rPr>
              <w:t>measurements</w:t>
            </w:r>
            <w:proofErr w:type="spellEnd"/>
            <w:r w:rsidRPr="00740D0E">
              <w:rPr>
                <w:rFonts w:cs="∞~Úø◊áÎ"/>
                <w:b w:val="0"/>
                <w:lang w:val="fr-FR"/>
              </w:rPr>
              <w:t xml:space="preserve"> of </w:t>
            </w:r>
            <w:proofErr w:type="spellStart"/>
            <w:r w:rsidRPr="00740D0E">
              <w:rPr>
                <w:rFonts w:cs="∞~Úø◊áÎ"/>
                <w:b w:val="0"/>
                <w:lang w:val="fr-FR"/>
              </w:rPr>
              <w:t>CIRs</w:t>
            </w:r>
            <w:proofErr w:type="spellEnd"/>
            <w:r>
              <w:rPr>
                <w:rFonts w:cs="∞~Úø◊áÎ"/>
                <w:b w:val="0"/>
                <w:lang w:val="fr-FR"/>
              </w:rPr>
              <w:t xml:space="preserve">. This has been </w:t>
            </w:r>
            <w:proofErr w:type="spellStart"/>
            <w:r>
              <w:rPr>
                <w:rFonts w:cs="∞~Úø◊áÎ"/>
                <w:b w:val="0"/>
                <w:lang w:val="fr-FR"/>
              </w:rPr>
              <w:t>started</w:t>
            </w:r>
            <w:proofErr w:type="spellEnd"/>
            <w:r>
              <w:rPr>
                <w:rFonts w:cs="∞~Úø◊áÎ"/>
                <w:b w:val="0"/>
                <w:lang w:val="fr-FR"/>
              </w:rPr>
              <w:t>.</w:t>
            </w:r>
          </w:p>
          <w:p w14:paraId="357D0FA3" w14:textId="77777777" w:rsidR="00AB0C6A" w:rsidRDefault="00AB0C6A" w:rsidP="00147FC7">
            <w:pPr>
              <w:widowControl w:val="0"/>
              <w:autoSpaceDE w:val="0"/>
              <w:autoSpaceDN w:val="0"/>
              <w:adjustRightInd w:val="0"/>
              <w:rPr>
                <w:rFonts w:cs="∞~Úø◊áÎ"/>
                <w:b w:val="0"/>
                <w:lang w:val="fr-FR"/>
              </w:rPr>
            </w:pPr>
          </w:p>
          <w:p w14:paraId="19CDB483" w14:textId="77777777" w:rsidR="00AB0C6A" w:rsidRDefault="00AB0C6A" w:rsidP="00147FC7">
            <w:pPr>
              <w:widowControl w:val="0"/>
              <w:autoSpaceDE w:val="0"/>
              <w:autoSpaceDN w:val="0"/>
              <w:adjustRightInd w:val="0"/>
              <w:rPr>
                <w:rFonts w:cs="∞~Úø◊áÎ"/>
                <w:b w:val="0"/>
                <w:lang w:val="fr-FR"/>
              </w:rPr>
            </w:pPr>
            <w:r>
              <w:rPr>
                <w:rFonts w:cs="∞~Úø◊áÎ"/>
                <w:b w:val="0"/>
                <w:lang w:val="fr-FR"/>
              </w:rPr>
              <w:t xml:space="preserve">As </w:t>
            </w:r>
            <w:proofErr w:type="spellStart"/>
            <w:r>
              <w:rPr>
                <w:rFonts w:cs="∞~Úø◊áÎ"/>
                <w:b w:val="0"/>
                <w:lang w:val="fr-FR"/>
              </w:rPr>
              <w:t>with</w:t>
            </w:r>
            <w:proofErr w:type="spellEnd"/>
            <w:r>
              <w:rPr>
                <w:rFonts w:cs="∞~Úø◊áÎ"/>
                <w:b w:val="0"/>
                <w:lang w:val="fr-FR"/>
              </w:rPr>
              <w:t xml:space="preserve"> WP5, the </w:t>
            </w:r>
            <w:proofErr w:type="spellStart"/>
            <w:r>
              <w:rPr>
                <w:rFonts w:cs="∞~Úø◊áÎ"/>
                <w:b w:val="0"/>
                <w:lang w:val="fr-FR"/>
              </w:rPr>
              <w:t>different</w:t>
            </w:r>
            <w:proofErr w:type="spellEnd"/>
            <w:r>
              <w:rPr>
                <w:rFonts w:cs="∞~Úø◊áÎ"/>
                <w:b w:val="0"/>
                <w:lang w:val="fr-FR"/>
              </w:rPr>
              <w:t xml:space="preserve"> </w:t>
            </w:r>
            <w:proofErr w:type="spellStart"/>
            <w:r>
              <w:rPr>
                <w:rFonts w:cs="∞~Úø◊áÎ"/>
                <w:b w:val="0"/>
                <w:lang w:val="fr-FR"/>
              </w:rPr>
              <w:t>tasks</w:t>
            </w:r>
            <w:proofErr w:type="spellEnd"/>
            <w:r>
              <w:rPr>
                <w:rFonts w:cs="∞~Úø◊áÎ"/>
                <w:b w:val="0"/>
                <w:lang w:val="fr-FR"/>
              </w:rPr>
              <w:t xml:space="preserve"> of WP6 are </w:t>
            </w:r>
            <w:proofErr w:type="spellStart"/>
            <w:r>
              <w:rPr>
                <w:rFonts w:cs="∞~Úø◊áÎ"/>
                <w:b w:val="0"/>
                <w:lang w:val="fr-FR"/>
              </w:rPr>
              <w:t>intimately</w:t>
            </w:r>
            <w:proofErr w:type="spellEnd"/>
            <w:r>
              <w:rPr>
                <w:rFonts w:cs="∞~Úø◊áÎ"/>
                <w:b w:val="0"/>
                <w:lang w:val="fr-FR"/>
              </w:rPr>
              <w:t xml:space="preserve"> </w:t>
            </w:r>
            <w:proofErr w:type="spellStart"/>
            <w:r>
              <w:rPr>
                <w:rFonts w:cs="∞~Úø◊áÎ"/>
                <w:b w:val="0"/>
                <w:lang w:val="fr-FR"/>
              </w:rPr>
              <w:t>related</w:t>
            </w:r>
            <w:proofErr w:type="spellEnd"/>
            <w:r>
              <w:rPr>
                <w:rFonts w:cs="∞~Úø◊áÎ"/>
                <w:b w:val="0"/>
                <w:lang w:val="fr-FR"/>
              </w:rPr>
              <w:t xml:space="preserve"> and an </w:t>
            </w:r>
            <w:proofErr w:type="spellStart"/>
            <w:r>
              <w:rPr>
                <w:rFonts w:cs="∞~Úø◊áÎ"/>
                <w:b w:val="0"/>
                <w:lang w:val="fr-FR"/>
              </w:rPr>
              <w:t>expanded</w:t>
            </w:r>
            <w:proofErr w:type="spellEnd"/>
            <w:r>
              <w:rPr>
                <w:rFonts w:cs="∞~Úø◊áÎ"/>
                <w:b w:val="0"/>
                <w:lang w:val="fr-FR"/>
              </w:rPr>
              <w:t xml:space="preserve"> description </w:t>
            </w:r>
            <w:proofErr w:type="spellStart"/>
            <w:r>
              <w:rPr>
                <w:rFonts w:cs="∞~Úø◊áÎ"/>
                <w:b w:val="0"/>
                <w:lang w:val="fr-FR"/>
              </w:rPr>
              <w:t>is</w:t>
            </w:r>
            <w:proofErr w:type="spellEnd"/>
            <w:r>
              <w:rPr>
                <w:rFonts w:cs="∞~Úø◊áÎ"/>
                <w:b w:val="0"/>
                <w:lang w:val="fr-FR"/>
              </w:rPr>
              <w:t xml:space="preserve"> </w:t>
            </w:r>
            <w:proofErr w:type="spellStart"/>
            <w:r>
              <w:rPr>
                <w:rFonts w:cs="∞~Úø◊áÎ"/>
                <w:b w:val="0"/>
                <w:lang w:val="fr-FR"/>
              </w:rPr>
              <w:t>given</w:t>
            </w:r>
            <w:proofErr w:type="spellEnd"/>
            <w:r>
              <w:rPr>
                <w:rFonts w:cs="∞~Úø◊áÎ"/>
                <w:b w:val="0"/>
                <w:lang w:val="fr-FR"/>
              </w:rPr>
              <w:t xml:space="preserve"> </w:t>
            </w:r>
            <w:proofErr w:type="spellStart"/>
            <w:r>
              <w:rPr>
                <w:rFonts w:cs="∞~Úø◊áÎ"/>
                <w:b w:val="0"/>
                <w:lang w:val="fr-FR"/>
              </w:rPr>
              <w:t>here</w:t>
            </w:r>
            <w:proofErr w:type="spellEnd"/>
            <w:r>
              <w:rPr>
                <w:rFonts w:cs="∞~Úø◊áÎ"/>
                <w:b w:val="0"/>
                <w:lang w:val="fr-FR"/>
              </w:rPr>
              <w:t> :</w:t>
            </w:r>
          </w:p>
          <w:p w14:paraId="0392C655" w14:textId="77777777" w:rsidR="00AB0C6A" w:rsidRPr="00740D0E" w:rsidRDefault="00AB0C6A" w:rsidP="00147FC7">
            <w:pPr>
              <w:widowControl w:val="0"/>
              <w:autoSpaceDE w:val="0"/>
              <w:autoSpaceDN w:val="0"/>
              <w:adjustRightInd w:val="0"/>
              <w:rPr>
                <w:rFonts w:cs="∞~Úø◊áÎ"/>
                <w:b w:val="0"/>
                <w:lang w:val="fr-FR"/>
              </w:rPr>
            </w:pPr>
          </w:p>
          <w:p w14:paraId="30CF5BF5" w14:textId="77777777" w:rsidR="00AB0C6A" w:rsidRPr="00740D0E" w:rsidRDefault="00AB0C6A" w:rsidP="00147FC7">
            <w:pPr>
              <w:widowControl w:val="0"/>
              <w:autoSpaceDE w:val="0"/>
              <w:autoSpaceDN w:val="0"/>
              <w:adjustRightInd w:val="0"/>
              <w:rPr>
                <w:b w:val="0"/>
              </w:rPr>
            </w:pPr>
            <w:r w:rsidRPr="00740D0E">
              <w:rPr>
                <w:b w:val="0"/>
              </w:rPr>
              <w:t>We have started comparing real J</w:t>
            </w:r>
            <w:r w:rsidR="00A51E43">
              <w:rPr>
                <w:b w:val="0"/>
              </w:rPr>
              <w:t>-</w:t>
            </w:r>
            <w:r w:rsidRPr="00740D0E">
              <w:rPr>
                <w:b w:val="0"/>
              </w:rPr>
              <w:t>maps derived from STEREO-A and STEREO-B heliospheric images with synthetic J-maps created from numerical results from the ENLIL 3-D MHD model. The synthetic J-maps are produced by computing the white-light heliospheric images that STEREO-A and STEREO-B should see from their vantage points.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An example of the functionalities developed as part of our goals in WP6 is shown below</w:t>
            </w:r>
            <w:r w:rsidR="00055C04">
              <w:rPr>
                <w:b w:val="0"/>
              </w:rPr>
              <w:t xml:space="preserve"> (Figure 6.1)</w:t>
            </w:r>
            <w:r w:rsidRPr="00740D0E">
              <w:rPr>
                <w:b w:val="0"/>
              </w:rPr>
              <w:t>:</w:t>
            </w:r>
          </w:p>
          <w:p w14:paraId="1E079EDF" w14:textId="77777777" w:rsidR="00AB0C6A" w:rsidRPr="00404801" w:rsidRDefault="00AB0C6A" w:rsidP="00147FC7">
            <w:pPr>
              <w:widowControl w:val="0"/>
              <w:autoSpaceDE w:val="0"/>
              <w:autoSpaceDN w:val="0"/>
              <w:adjustRightInd w:val="0"/>
              <w:rPr>
                <w:color w:val="auto"/>
              </w:rPr>
            </w:pPr>
          </w:p>
          <w:p w14:paraId="256694D3" w14:textId="77777777" w:rsidR="00AB0C6A" w:rsidRDefault="00AB0C6A" w:rsidP="00055C04">
            <w:pPr>
              <w:widowControl w:val="0"/>
              <w:autoSpaceDE w:val="0"/>
              <w:autoSpaceDN w:val="0"/>
              <w:adjustRightInd w:val="0"/>
              <w:jc w:val="center"/>
              <w:rPr>
                <w:color w:val="auto"/>
              </w:rPr>
            </w:pPr>
            <w:r w:rsidRPr="00404801">
              <w:rPr>
                <w:noProof/>
                <w:lang w:val="en-US" w:eastAsia="en-US"/>
              </w:rPr>
              <w:lastRenderedPageBreak/>
              <w:drawing>
                <wp:inline distT="0" distB="0" distL="0" distR="0" wp14:anchorId="55DE9B95" wp14:editId="580393BF">
                  <wp:extent cx="5474512" cy="3230880"/>
                  <wp:effectExtent l="0" t="0" r="0" b="7620"/>
                  <wp:docPr id="29" name="Image 8" descr="Macintosh HD:Users:ALEXIS:Desktop:Capture d’écran 2015-04-30 à 13.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LEXIS:Desktop:Capture d’écran 2015-04-30 à 13.24.4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7600" cy="3232702"/>
                          </a:xfrm>
                          <a:prstGeom prst="rect">
                            <a:avLst/>
                          </a:prstGeom>
                          <a:noFill/>
                          <a:ln>
                            <a:noFill/>
                          </a:ln>
                        </pic:spPr>
                      </pic:pic>
                    </a:graphicData>
                  </a:graphic>
                </wp:inline>
              </w:drawing>
            </w:r>
          </w:p>
          <w:p w14:paraId="6B6824E3" w14:textId="77777777" w:rsidR="00055C04" w:rsidRPr="00404801" w:rsidRDefault="00055C04" w:rsidP="00147FC7">
            <w:pPr>
              <w:widowControl w:val="0"/>
              <w:autoSpaceDE w:val="0"/>
              <w:autoSpaceDN w:val="0"/>
              <w:adjustRightInd w:val="0"/>
              <w:rPr>
                <w:color w:val="auto"/>
              </w:rPr>
            </w:pPr>
          </w:p>
          <w:p w14:paraId="155C0830" w14:textId="77777777" w:rsidR="00AB0C6A" w:rsidRPr="00740D0E" w:rsidRDefault="00055C04" w:rsidP="00147FC7">
            <w:pPr>
              <w:widowControl w:val="0"/>
              <w:autoSpaceDE w:val="0"/>
              <w:autoSpaceDN w:val="0"/>
              <w:adjustRightInd w:val="0"/>
              <w:jc w:val="center"/>
              <w:rPr>
                <w:b w:val="0"/>
                <w:i/>
              </w:rPr>
            </w:pPr>
            <w:r>
              <w:rPr>
                <w:b w:val="0"/>
                <w:i/>
              </w:rPr>
              <w:t xml:space="preserve">Figure 6.1: </w:t>
            </w:r>
            <w:r w:rsidR="00AB0C6A" w:rsidRPr="00740D0E">
              <w:rPr>
                <w:b w:val="0"/>
                <w:i/>
              </w:rPr>
              <w:t>A snapshot of the propagation tool that has been adapted as part of W</w:t>
            </w:r>
            <w:r w:rsidR="00AB0C6A">
              <w:rPr>
                <w:b w:val="0"/>
                <w:i/>
              </w:rPr>
              <w:t xml:space="preserve">P6 to ease the comparison </w:t>
            </w:r>
            <w:r w:rsidR="00AB0C6A" w:rsidRPr="00740D0E">
              <w:rPr>
                <w:b w:val="0"/>
                <w:i/>
              </w:rPr>
              <w:t>between observations and simulated CIR patterns in the J-maps. A view of the ecliptic plane is shown on the left and a simulated J-map from ENLIL is shown to the right. Superposed on this synthetic J-map is the result of identifying the location of a CIR in real observations (black tracks) and comparing these tracks to those derived from ENLIL simulations.</w:t>
            </w:r>
          </w:p>
          <w:p w14:paraId="06B2C653" w14:textId="77777777" w:rsidR="00AB0C6A" w:rsidRPr="00404801" w:rsidRDefault="00AB0C6A" w:rsidP="00147FC7">
            <w:pPr>
              <w:widowControl w:val="0"/>
              <w:autoSpaceDE w:val="0"/>
              <w:autoSpaceDN w:val="0"/>
              <w:adjustRightInd w:val="0"/>
              <w:rPr>
                <w:color w:val="auto"/>
              </w:rPr>
            </w:pPr>
            <w:r w:rsidRPr="00404801">
              <w:rPr>
                <w:color w:val="auto"/>
              </w:rPr>
              <w:t xml:space="preserve"> </w:t>
            </w:r>
          </w:p>
          <w:p w14:paraId="136F0A10" w14:textId="77777777" w:rsidR="00AB0C6A" w:rsidRPr="00740D0E" w:rsidRDefault="00AB0C6A" w:rsidP="00147FC7">
            <w:pPr>
              <w:widowControl w:val="0"/>
              <w:autoSpaceDE w:val="0"/>
              <w:autoSpaceDN w:val="0"/>
              <w:adjustRightInd w:val="0"/>
              <w:rPr>
                <w:b w:val="0"/>
              </w:rPr>
            </w:pPr>
            <w:r w:rsidRPr="00740D0E">
              <w:rPr>
                <w:b w:val="0"/>
                <w:u w:val="single"/>
              </w:rPr>
              <w:t>Modelling the internal magnetic field of CMEs:</w:t>
            </w:r>
            <w:r w:rsidRPr="00740D0E">
              <w:rPr>
                <w:b w:val="0"/>
              </w:rPr>
              <w:t xml:space="preserve"> Anthony </w:t>
            </w:r>
            <w:proofErr w:type="spellStart"/>
            <w:r w:rsidRPr="00740D0E">
              <w:rPr>
                <w:b w:val="0"/>
              </w:rPr>
              <w:t>Bourdelle</w:t>
            </w:r>
            <w:proofErr w:type="spellEnd"/>
            <w:r w:rsidRPr="00740D0E">
              <w:rPr>
                <w:b w:val="0"/>
              </w:rPr>
              <w:t xml:space="preserve">, recruited for 3 months, between June and September 2014, did some preparatory </w:t>
            </w:r>
            <w:r w:rsidR="00055C04">
              <w:rPr>
                <w:b w:val="0"/>
              </w:rPr>
              <w:t xml:space="preserve">work </w:t>
            </w:r>
            <w:r w:rsidRPr="00740D0E">
              <w:rPr>
                <w:b w:val="0"/>
              </w:rPr>
              <w:t>to triangulate CME extents (here the entire shock-flux rope system) in white-light images for future inclusion in the ENLIL model (preparatory work for Tasks 6.2 and 6.3). We wanted to crosscheck whether just fitt</w:t>
            </w:r>
            <w:r w:rsidR="00055C04">
              <w:rPr>
                <w:b w:val="0"/>
              </w:rPr>
              <w:t>ing the flux rope as done in WP</w:t>
            </w:r>
            <w:r w:rsidRPr="00740D0E">
              <w:rPr>
                <w:b w:val="0"/>
              </w:rPr>
              <w:t xml:space="preserve">3 will be enough to derive the extent of the CME to be injected in ENLIL as part of WP6. Anthony also worked briefly on including a magnetic flux rope inside CMEs simulated semi-analytically between 1 and 21.5Rs by adapting the IRAP </w:t>
            </w:r>
            <w:r w:rsidR="00055C04">
              <w:rPr>
                <w:b w:val="0"/>
              </w:rPr>
              <w:t xml:space="preserve">(UPS) </w:t>
            </w:r>
            <w:r w:rsidRPr="00740D0E">
              <w:rPr>
                <w:b w:val="0"/>
              </w:rPr>
              <w:t xml:space="preserve">flux rope model and writing a module to extract 3-D magnetic field components of the flux rope over the inner boundary of ENLIL. The inclusion of a magnetic field would be a bonus to the HELCATS as we plan to simulate a handful of events, not only with a hydrodynamic ejecta (as defined in Tasks 6.2 and 6.3), but also with a full magnetic flux rope. Preliminary work has been carried out with </w:t>
            </w:r>
            <w:proofErr w:type="spellStart"/>
            <w:r w:rsidRPr="00740D0E">
              <w:rPr>
                <w:b w:val="0"/>
              </w:rPr>
              <w:t>Dusan</w:t>
            </w:r>
            <w:proofErr w:type="spellEnd"/>
            <w:r w:rsidRPr="00740D0E">
              <w:rPr>
                <w:b w:val="0"/>
              </w:rPr>
              <w:t xml:space="preserve"> </w:t>
            </w:r>
            <w:proofErr w:type="spellStart"/>
            <w:r w:rsidRPr="00740D0E">
              <w:rPr>
                <w:b w:val="0"/>
              </w:rPr>
              <w:t>Odstrcil</w:t>
            </w:r>
            <w:proofErr w:type="spellEnd"/>
            <w:r w:rsidRPr="00740D0E">
              <w:rPr>
                <w:b w:val="0"/>
              </w:rPr>
              <w:t xml:space="preserve"> to include this flux rope in ENLIL simulations.</w:t>
            </w:r>
          </w:p>
          <w:p w14:paraId="25E1CC39" w14:textId="77777777" w:rsidR="00AB0C6A" w:rsidRPr="00740D0E" w:rsidRDefault="00AB0C6A" w:rsidP="00147FC7">
            <w:pPr>
              <w:widowControl w:val="0"/>
              <w:autoSpaceDE w:val="0"/>
              <w:autoSpaceDN w:val="0"/>
              <w:adjustRightInd w:val="0"/>
              <w:rPr>
                <w:b w:val="0"/>
              </w:rPr>
            </w:pPr>
          </w:p>
          <w:p w14:paraId="62647A53" w14:textId="77777777" w:rsidR="00AB0C6A" w:rsidRPr="00404801" w:rsidRDefault="00AB0C6A" w:rsidP="00147FC7">
            <w:pPr>
              <w:widowControl w:val="0"/>
              <w:autoSpaceDE w:val="0"/>
              <w:autoSpaceDN w:val="0"/>
              <w:adjustRightInd w:val="0"/>
              <w:rPr>
                <w:color w:val="262626" w:themeColor="accent6" w:themeShade="80"/>
              </w:rPr>
            </w:pPr>
            <w:r w:rsidRPr="00740D0E">
              <w:rPr>
                <w:b w:val="0"/>
                <w:u w:val="single"/>
              </w:rPr>
              <w:t>Modelling the background solar wind:</w:t>
            </w:r>
            <w:r w:rsidRPr="00740D0E">
              <w:rPr>
                <w:b w:val="0"/>
              </w:rPr>
              <w:t xml:space="preserve"> </w:t>
            </w:r>
            <w:proofErr w:type="spellStart"/>
            <w:r w:rsidRPr="00740D0E">
              <w:rPr>
                <w:b w:val="0"/>
              </w:rPr>
              <w:t>Rui</w:t>
            </w:r>
            <w:proofErr w:type="spellEnd"/>
            <w:r w:rsidRPr="00740D0E">
              <w:rPr>
                <w:b w:val="0"/>
              </w:rPr>
              <w:t xml:space="preserve"> Pinto, recruited in November 2014 to work on WP6, has started working on the initialisation of ENLIL and improving on the well-known Wang-</w:t>
            </w:r>
            <w:proofErr w:type="spellStart"/>
            <w:r w:rsidRPr="00740D0E">
              <w:rPr>
                <w:b w:val="0"/>
              </w:rPr>
              <w:t>Sheeley</w:t>
            </w:r>
            <w:proofErr w:type="spellEnd"/>
            <w:r w:rsidRPr="00740D0E">
              <w:rPr>
                <w:b w:val="0"/>
              </w:rPr>
              <w:t>-</w:t>
            </w:r>
            <w:proofErr w:type="spellStart"/>
            <w:r w:rsidRPr="00740D0E">
              <w:rPr>
                <w:b w:val="0"/>
              </w:rPr>
              <w:t>Arge</w:t>
            </w:r>
            <w:proofErr w:type="spellEnd"/>
            <w:r w:rsidRPr="00740D0E">
              <w:rPr>
                <w:b w:val="0"/>
              </w:rPr>
              <w:t xml:space="preserve"> empirical technique that is currently used by space weather </w:t>
            </w:r>
            <w:proofErr w:type="spellStart"/>
            <w:r w:rsidRPr="00740D0E">
              <w:rPr>
                <w:b w:val="0"/>
              </w:rPr>
              <w:t>centers</w:t>
            </w:r>
            <w:proofErr w:type="spellEnd"/>
            <w:r w:rsidRPr="00740D0E">
              <w:rPr>
                <w:b w:val="0"/>
              </w:rPr>
              <w:t xml:space="preserve"> (Task 6.1). He has developed a new code to compute profiles of solar wind acceleration based on hydrodynamic models along individual magnetic field lines starting from the chromosphere up to the source surface.  The magnetic model used so far to derive the magnetic field lines is the potential field source surface model. He has discovered since his start on the project that the expansion factor of magnetic flux tubes is not the only important component for determining the terminal speed of the solar wind. The inclination of the field line relative to the solar surface that typically </w:t>
            </w:r>
            <w:proofErr w:type="gramStart"/>
            <w:r w:rsidRPr="00740D0E">
              <w:rPr>
                <w:b w:val="0"/>
              </w:rPr>
              <w:t>occur</w:t>
            </w:r>
            <w:proofErr w:type="gramEnd"/>
            <w:r w:rsidRPr="00740D0E">
              <w:rPr>
                <w:b w:val="0"/>
              </w:rPr>
              <w:t xml:space="preserve"> around helmet streamers has also a strong influence. He has developed the code to run on thousands of open magnetic field lines simultaneously to compute the 3-D distribution of solar wind speed, temperature and density at 21.5 solar radii, the inner boundary of ENLIL. The next step is to compare these new predictions systematically with in-situ measurements and to fully couple these computations with ENLIL. </w:t>
            </w:r>
            <w:proofErr w:type="spellStart"/>
            <w:r w:rsidRPr="00740D0E">
              <w:rPr>
                <w:b w:val="0"/>
              </w:rPr>
              <w:t>Rui</w:t>
            </w:r>
            <w:proofErr w:type="spellEnd"/>
            <w:r w:rsidRPr="00740D0E">
              <w:rPr>
                <w:b w:val="0"/>
              </w:rPr>
              <w:t xml:space="preserve"> Pinto is preparing a paper on the influence of the inclination of field lines on the terminal speed of the solar wind.</w:t>
            </w:r>
          </w:p>
        </w:tc>
      </w:tr>
      <w:tr w:rsidR="00AB0C6A" w:rsidRPr="00404801" w14:paraId="1F34F88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D4481DF" w14:textId="77777777" w:rsidR="00AB0C6A" w:rsidRDefault="00AB0C6A" w:rsidP="00147FC7">
            <w:pPr>
              <w:widowControl w:val="0"/>
              <w:autoSpaceDE w:val="0"/>
              <w:autoSpaceDN w:val="0"/>
              <w:adjustRightInd w:val="0"/>
              <w:rPr>
                <w:color w:val="auto"/>
              </w:rPr>
            </w:pPr>
          </w:p>
          <w:p w14:paraId="38371D81" w14:textId="77777777" w:rsidR="00055C04" w:rsidRDefault="00055C04" w:rsidP="00055C04">
            <w:pPr>
              <w:spacing w:before="120" w:after="120"/>
              <w:rPr>
                <w:color w:val="262626" w:themeColor="accent6" w:themeShade="80"/>
              </w:rPr>
            </w:pPr>
            <w:r>
              <w:rPr>
                <w:color w:val="262626" w:themeColor="accent6" w:themeShade="80"/>
              </w:rPr>
              <w:lastRenderedPageBreak/>
              <w:t>WP6 SUMMARY/NEXT STEPS:</w:t>
            </w:r>
          </w:p>
          <w:p w14:paraId="3573C15E" w14:textId="77777777" w:rsidR="00D541D6" w:rsidRDefault="00055C04" w:rsidP="00055C04">
            <w:pPr>
              <w:widowControl w:val="0"/>
              <w:autoSpaceDE w:val="0"/>
              <w:autoSpaceDN w:val="0"/>
              <w:adjustRightInd w:val="0"/>
              <w:rPr>
                <w:b w:val="0"/>
                <w:color w:val="262626" w:themeColor="accent6" w:themeShade="80"/>
              </w:rPr>
            </w:pPr>
            <w:r>
              <w:rPr>
                <w:b w:val="0"/>
              </w:rPr>
              <w:t>WP6</w:t>
            </w:r>
            <w:r>
              <w:rPr>
                <w:b w:val="0"/>
                <w:color w:val="262626" w:themeColor="accent6" w:themeShade="80"/>
              </w:rPr>
              <w:t xml:space="preserve"> activities described above</w:t>
            </w:r>
            <w:r w:rsidR="00D541D6">
              <w:rPr>
                <w:b w:val="0"/>
                <w:color w:val="262626" w:themeColor="accent6" w:themeShade="80"/>
              </w:rPr>
              <w:t xml:space="preserve"> continue into the second year as this WP progresses. These lead to two deliverables expected by month 24, namely D6.1, which is an assessment of how well ENLIL predicts the properties of CIRs using HI data input, and D6.2, which is a catalogue of the optimised ENLIL simulations. Clearly, much progress has been achieved towards these two. In addition by month 36, at the end of the project, tis WP will deliver D6.3, which catalogues the shocks obtained from ENLIL modelling, and D6.4 which assessing the use of HI data with ENLIL for space weather forecasting.</w:t>
            </w:r>
          </w:p>
          <w:p w14:paraId="34CE1561" w14:textId="77777777" w:rsidR="00D541D6" w:rsidRDefault="00D541D6" w:rsidP="00055C04">
            <w:pPr>
              <w:widowControl w:val="0"/>
              <w:autoSpaceDE w:val="0"/>
              <w:autoSpaceDN w:val="0"/>
              <w:adjustRightInd w:val="0"/>
              <w:rPr>
                <w:b w:val="0"/>
                <w:color w:val="262626" w:themeColor="accent6" w:themeShade="80"/>
              </w:rPr>
            </w:pPr>
          </w:p>
          <w:p w14:paraId="61170919" w14:textId="77777777" w:rsidR="00055C04" w:rsidRDefault="00D541D6" w:rsidP="00055C04">
            <w:pPr>
              <w:widowControl w:val="0"/>
              <w:autoSpaceDE w:val="0"/>
              <w:autoSpaceDN w:val="0"/>
              <w:adjustRightInd w:val="0"/>
              <w:rPr>
                <w:rFonts w:cs="†ª˙ø◊G„"/>
                <w:b w:val="0"/>
                <w:u w:val="single"/>
              </w:rPr>
            </w:pPr>
            <w:r>
              <w:rPr>
                <w:b w:val="0"/>
                <w:color w:val="262626" w:themeColor="accent6" w:themeShade="80"/>
              </w:rPr>
              <w:t xml:space="preserve">We note two papers in preparation from this WP, namely: </w:t>
            </w:r>
          </w:p>
          <w:p w14:paraId="4BC4DC46" w14:textId="77777777" w:rsidR="00AB0C6A" w:rsidRPr="00740D0E" w:rsidRDefault="00AB0C6A" w:rsidP="00147FC7">
            <w:pPr>
              <w:widowControl w:val="0"/>
              <w:autoSpaceDE w:val="0"/>
              <w:autoSpaceDN w:val="0"/>
              <w:adjustRightInd w:val="0"/>
              <w:rPr>
                <w:rFonts w:cs="†ª˙ø◊G„"/>
                <w:b w:val="0"/>
              </w:rPr>
            </w:pPr>
          </w:p>
          <w:p w14:paraId="5A433B40" w14:textId="77777777" w:rsidR="00AB0C6A" w:rsidRDefault="00AB0C6A" w:rsidP="00147FC7">
            <w:pPr>
              <w:widowControl w:val="0"/>
              <w:autoSpaceDE w:val="0"/>
              <w:autoSpaceDN w:val="0"/>
              <w:adjustRightInd w:val="0"/>
              <w:rPr>
                <w:rFonts w:cs="†ª˙ø◊G„"/>
                <w:b w:val="0"/>
              </w:rPr>
            </w:pPr>
            <w:r w:rsidRPr="00740D0E">
              <w:rPr>
                <w:rFonts w:cs="†ª˙ø◊G„"/>
                <w:b w:val="0"/>
              </w:rPr>
              <w:t xml:space="preserve">Pinto, R., </w:t>
            </w:r>
            <w:proofErr w:type="spellStart"/>
            <w:r w:rsidRPr="00740D0E">
              <w:rPr>
                <w:rFonts w:cs="†ª˙ø◊G„"/>
                <w:b w:val="0"/>
              </w:rPr>
              <w:t>Rouillard</w:t>
            </w:r>
            <w:proofErr w:type="spellEnd"/>
            <w:r w:rsidRPr="00740D0E">
              <w:rPr>
                <w:rFonts w:cs="†ª˙ø◊G„"/>
                <w:b w:val="0"/>
              </w:rPr>
              <w:t xml:space="preserve">, A.P., Wang, Y.-M., </w:t>
            </w:r>
            <w:proofErr w:type="spellStart"/>
            <w:r w:rsidRPr="00740D0E">
              <w:rPr>
                <w:rFonts w:cs="†ª˙ø◊G„"/>
                <w:b w:val="0"/>
              </w:rPr>
              <w:t>Grappin</w:t>
            </w:r>
            <w:proofErr w:type="spellEnd"/>
            <w:r w:rsidRPr="00740D0E">
              <w:rPr>
                <w:rFonts w:cs="†ª˙ø◊G„"/>
                <w:b w:val="0"/>
              </w:rPr>
              <w:t xml:space="preserve">, R. The acceleration of the solar wind along magnetic flux tubes of varying geometries, to be submitted to </w:t>
            </w:r>
            <w:proofErr w:type="spellStart"/>
            <w:r w:rsidRPr="00740D0E">
              <w:rPr>
                <w:rFonts w:cs="†ª˙ø◊G„"/>
                <w:b w:val="0"/>
              </w:rPr>
              <w:t>Astrophys</w:t>
            </w:r>
            <w:proofErr w:type="spellEnd"/>
            <w:r w:rsidRPr="00740D0E">
              <w:rPr>
                <w:rFonts w:cs="†ª˙ø◊G„"/>
                <w:b w:val="0"/>
              </w:rPr>
              <w:t>. J., 2015.</w:t>
            </w:r>
          </w:p>
          <w:p w14:paraId="6044ED93" w14:textId="77777777" w:rsidR="00AB0C6A" w:rsidRPr="00740D0E" w:rsidRDefault="00AB0C6A" w:rsidP="00147FC7">
            <w:pPr>
              <w:widowControl w:val="0"/>
              <w:autoSpaceDE w:val="0"/>
              <w:autoSpaceDN w:val="0"/>
              <w:adjustRightInd w:val="0"/>
              <w:rPr>
                <w:rFonts w:cs="†ª˙ø◊G„"/>
                <w:b w:val="0"/>
              </w:rPr>
            </w:pPr>
          </w:p>
          <w:p w14:paraId="4F5B0CBF" w14:textId="77777777" w:rsidR="00AB0C6A" w:rsidRDefault="00AB0C6A" w:rsidP="00147FC7">
            <w:pPr>
              <w:widowControl w:val="0"/>
              <w:autoSpaceDE w:val="0"/>
              <w:autoSpaceDN w:val="0"/>
              <w:adjustRightInd w:val="0"/>
              <w:rPr>
                <w:rFonts w:cs="†ª˙ø◊G„"/>
                <w:b w:val="0"/>
              </w:rPr>
            </w:pPr>
            <w:proofErr w:type="spellStart"/>
            <w:r w:rsidRPr="00740D0E">
              <w:rPr>
                <w:rFonts w:cs="†ª˙ø◊G„"/>
                <w:b w:val="0"/>
              </w:rPr>
              <w:t>Rouillard</w:t>
            </w:r>
            <w:proofErr w:type="spellEnd"/>
            <w:r w:rsidRPr="00740D0E">
              <w:rPr>
                <w:rFonts w:cs="†ª˙ø◊G„"/>
                <w:b w:val="0"/>
              </w:rPr>
              <w:t xml:space="preserve">, A.P., Pinto, R., </w:t>
            </w:r>
            <w:proofErr w:type="spellStart"/>
            <w:r w:rsidRPr="00740D0E">
              <w:rPr>
                <w:rFonts w:cs="†ª˙ø◊G„"/>
                <w:b w:val="0"/>
              </w:rPr>
              <w:t>Plotnikov</w:t>
            </w:r>
            <w:proofErr w:type="spellEnd"/>
            <w:r w:rsidRPr="00740D0E">
              <w:rPr>
                <w:rFonts w:cs="†ª˙ø◊G„"/>
                <w:b w:val="0"/>
              </w:rPr>
              <w:t>, I., The expansion of coronal pressure waves in 3-D during Coronal Mass Ejections, to be submitted to Astrophysical Journal, 2015.</w:t>
            </w:r>
          </w:p>
          <w:p w14:paraId="7304EE40" w14:textId="77777777" w:rsidR="00DC0A7C" w:rsidRPr="001F6284" w:rsidRDefault="00DC0A7C" w:rsidP="00147FC7">
            <w:pPr>
              <w:widowControl w:val="0"/>
              <w:autoSpaceDE w:val="0"/>
              <w:autoSpaceDN w:val="0"/>
              <w:adjustRightInd w:val="0"/>
              <w:rPr>
                <w:rFonts w:cs="†ª˙ø◊G„"/>
                <w:color w:val="auto"/>
              </w:rPr>
            </w:pPr>
          </w:p>
        </w:tc>
      </w:tr>
    </w:tbl>
    <w:p w14:paraId="4E2FF0E5" w14:textId="77777777" w:rsidR="00D541D6" w:rsidRDefault="00D541D6" w:rsidP="00AB0C6A">
      <w:pPr>
        <w:rPr>
          <w:lang w:val="en-US"/>
        </w:rPr>
      </w:pPr>
    </w:p>
    <w:p w14:paraId="20395976" w14:textId="77777777" w:rsidR="00D541D6" w:rsidRDefault="00D541D6">
      <w:pPr>
        <w:rPr>
          <w:lang w:val="en-US"/>
        </w:rPr>
      </w:pPr>
      <w:r>
        <w:rPr>
          <w:lang w:val="en-US"/>
        </w:rPr>
        <w:br w:type="page"/>
      </w:r>
    </w:p>
    <w:p w14:paraId="5329B64B" w14:textId="77777777" w:rsidR="00AB0C6A" w:rsidRDefault="00AB0C6A" w:rsidP="00AB0C6A">
      <w:pPr>
        <w:rPr>
          <w:lang w:val="en-US"/>
        </w:rPr>
      </w:pPr>
    </w:p>
    <w:tbl>
      <w:tblPr>
        <w:tblStyle w:val="LightShading-Accent6"/>
        <w:tblW w:w="0" w:type="auto"/>
        <w:tblLook w:val="04A0" w:firstRow="1" w:lastRow="0" w:firstColumn="1" w:lastColumn="0" w:noHBand="0" w:noVBand="1"/>
      </w:tblPr>
      <w:tblGrid>
        <w:gridCol w:w="9242"/>
      </w:tblGrid>
      <w:tr w:rsidR="00AB0C6A" w14:paraId="1C962D7C"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433E75" w14:textId="77777777" w:rsidR="00AB0C6A" w:rsidRDefault="00AB0C6A" w:rsidP="00147FC7">
            <w:pPr>
              <w:spacing w:before="120" w:after="120"/>
              <w:jc w:val="center"/>
              <w:rPr>
                <w:sz w:val="28"/>
                <w:szCs w:val="28"/>
              </w:rPr>
            </w:pPr>
            <w:r>
              <w:rPr>
                <w:color w:val="262626" w:themeColor="accent6" w:themeShade="80"/>
                <w:sz w:val="28"/>
                <w:szCs w:val="28"/>
              </w:rPr>
              <w:t>WORK PACKAGE 7 (WP7)</w:t>
            </w:r>
            <w:r w:rsidRPr="009E7E1C">
              <w:rPr>
                <w:color w:val="262626" w:themeColor="accent6" w:themeShade="80"/>
                <w:sz w:val="28"/>
                <w:szCs w:val="28"/>
              </w:rPr>
              <w:t>:</w:t>
            </w:r>
          </w:p>
          <w:p w14:paraId="68BFAE7F" w14:textId="77777777" w:rsidR="00AB0C6A" w:rsidRPr="009E7E1C" w:rsidRDefault="00AB0C6A" w:rsidP="00147FC7">
            <w:pPr>
              <w:spacing w:before="120" w:after="120"/>
              <w:jc w:val="center"/>
              <w:rPr>
                <w:sz w:val="28"/>
                <w:szCs w:val="28"/>
              </w:rPr>
            </w:pPr>
            <w:r w:rsidRPr="00223055">
              <w:rPr>
                <w:color w:val="262626" w:themeColor="accent6" w:themeShade="80"/>
                <w:sz w:val="28"/>
                <w:szCs w:val="28"/>
              </w:rPr>
              <w:t>A</w:t>
            </w:r>
            <w:r>
              <w:rPr>
                <w:color w:val="262626" w:themeColor="accent6" w:themeShade="80"/>
                <w:sz w:val="28"/>
                <w:szCs w:val="28"/>
              </w:rPr>
              <w:t>SSESSING THE COMPLEMENTARY NATURE OF RADIO MEASUREMENTS OF SOLAR WIND TRANSIENTS</w:t>
            </w:r>
          </w:p>
        </w:tc>
      </w:tr>
      <w:tr w:rsidR="00AB0C6A" w14:paraId="014A211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85BB561" w14:textId="77777777" w:rsidR="00AB0C6A" w:rsidRPr="005B6F3C" w:rsidRDefault="00AB0C6A" w:rsidP="00147FC7">
            <w:pPr>
              <w:spacing w:before="120" w:after="120"/>
              <w:rPr>
                <w:color w:val="262626" w:themeColor="accent6" w:themeShade="80"/>
              </w:rPr>
            </w:pPr>
            <w:r>
              <w:rPr>
                <w:color w:val="262626" w:themeColor="accent6" w:themeShade="80"/>
              </w:rPr>
              <w:t xml:space="preserve">WP7 ACTIVITY TYPE: </w:t>
            </w:r>
            <w:r w:rsidRPr="009E7E1C">
              <w:t>RTD</w:t>
            </w:r>
          </w:p>
        </w:tc>
      </w:tr>
      <w:tr w:rsidR="00AB0C6A" w14:paraId="299918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3E3EA1D" w14:textId="77777777" w:rsidR="00AB0C6A" w:rsidRPr="005B6F3C" w:rsidRDefault="00AB0C6A" w:rsidP="00147FC7">
            <w:pPr>
              <w:spacing w:before="120" w:after="120"/>
              <w:rPr>
                <w:color w:val="262626" w:themeColor="accent6" w:themeShade="80"/>
              </w:rPr>
            </w:pPr>
            <w:r>
              <w:rPr>
                <w:color w:val="262626" w:themeColor="accent6" w:themeShade="80"/>
              </w:rPr>
              <w:t xml:space="preserve">WP7 DURATION: </w:t>
            </w:r>
            <w:r w:rsidRPr="00C2169C">
              <w:t>M</w:t>
            </w:r>
            <w:r>
              <w:t>ONTHS</w:t>
            </w:r>
            <w:r w:rsidRPr="00C2169C">
              <w:t xml:space="preserve"> 1</w:t>
            </w:r>
            <w:r>
              <w:t>0</w:t>
            </w:r>
            <w:r w:rsidRPr="00C2169C">
              <w:t xml:space="preserve"> –</w:t>
            </w:r>
            <w:r>
              <w:t xml:space="preserve"> </w:t>
            </w:r>
            <w:r w:rsidRPr="00C2169C">
              <w:t>36</w:t>
            </w:r>
          </w:p>
        </w:tc>
      </w:tr>
      <w:tr w:rsidR="00AB0C6A" w14:paraId="6777646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15F1361" w14:textId="77777777" w:rsidR="00AB0C6A" w:rsidRPr="005B6F3C" w:rsidRDefault="00AB0C6A" w:rsidP="00147FC7">
            <w:pPr>
              <w:spacing w:before="120" w:after="120"/>
            </w:pPr>
            <w:r>
              <w:rPr>
                <w:color w:val="262626" w:themeColor="accent6" w:themeShade="80"/>
              </w:rPr>
              <w:t xml:space="preserve">WP7 </w:t>
            </w:r>
            <w:r w:rsidRPr="005B6F3C">
              <w:rPr>
                <w:color w:val="262626" w:themeColor="accent6" w:themeShade="80"/>
              </w:rPr>
              <w:t>LEAD</w:t>
            </w:r>
            <w:r>
              <w:rPr>
                <w:color w:val="262626" w:themeColor="accent6" w:themeShade="80"/>
              </w:rPr>
              <w:t xml:space="preserve"> BENEFITIARY</w:t>
            </w:r>
            <w:r w:rsidRPr="005B6F3C">
              <w:rPr>
                <w:color w:val="262626" w:themeColor="accent6" w:themeShade="80"/>
              </w:rPr>
              <w:t xml:space="preserve">: </w:t>
            </w:r>
            <w:r>
              <w:t>IMPERIAL (6</w:t>
            </w:r>
            <w:r w:rsidRPr="005B6F3C">
              <w:t>)</w:t>
            </w:r>
          </w:p>
        </w:tc>
      </w:tr>
      <w:tr w:rsidR="00AB0C6A" w14:paraId="36CD2E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A541597" w14:textId="77777777" w:rsidR="00AB0C6A" w:rsidRDefault="00AB0C6A" w:rsidP="00147FC7">
            <w:pPr>
              <w:spacing w:before="120" w:after="120"/>
              <w:rPr>
                <w:color w:val="262626" w:themeColor="accent6" w:themeShade="80"/>
              </w:rPr>
            </w:pPr>
            <w:r>
              <w:rPr>
                <w:color w:val="262626" w:themeColor="accent6" w:themeShade="80"/>
              </w:rPr>
              <w:t xml:space="preserve">WP7 LEADER: </w:t>
            </w:r>
            <w:r>
              <w:t>Dr Jonathan Eastwood</w:t>
            </w:r>
          </w:p>
        </w:tc>
      </w:tr>
      <w:tr w:rsidR="00AB0C6A" w14:paraId="22D0038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8F0C19" w14:textId="77777777" w:rsidR="00AB0C6A" w:rsidRPr="005B6F3C" w:rsidRDefault="00AB0C6A" w:rsidP="00147FC7">
            <w:pPr>
              <w:spacing w:before="120" w:after="120"/>
            </w:pPr>
            <w:r>
              <w:rPr>
                <w:color w:val="262626" w:themeColor="accent6" w:themeShade="80"/>
              </w:rPr>
              <w:t>WP7 CONTRI</w:t>
            </w:r>
            <w:r w:rsidRPr="005B6F3C">
              <w:rPr>
                <w:color w:val="262626" w:themeColor="accent6" w:themeShade="80"/>
              </w:rPr>
              <w:t xml:space="preserve">BUTORS: </w:t>
            </w:r>
            <w:r>
              <w:t>STFC (1</w:t>
            </w:r>
            <w:r w:rsidRPr="005B6F3C">
              <w:t>); ROB (5)</w:t>
            </w:r>
          </w:p>
        </w:tc>
      </w:tr>
      <w:tr w:rsidR="00AB0C6A" w14:paraId="49C74F8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1245A57" w14:textId="77777777" w:rsidR="00AB0C6A" w:rsidRDefault="00AB0C6A" w:rsidP="00147FC7">
            <w:pPr>
              <w:spacing w:before="120" w:after="120"/>
              <w:rPr>
                <w:b w:val="0"/>
              </w:rPr>
            </w:pPr>
            <w:r>
              <w:rPr>
                <w:color w:val="262626" w:themeColor="accent6" w:themeShade="80"/>
              </w:rPr>
              <w:t>WP7 OVERVIEW</w:t>
            </w:r>
            <w:r w:rsidRPr="005B6F3C">
              <w:rPr>
                <w:color w:val="262626" w:themeColor="accent6" w:themeShade="80"/>
              </w:rPr>
              <w:t xml:space="preserve">: </w:t>
            </w:r>
            <w:r w:rsidRPr="00B546B5">
              <w:rPr>
                <w:b w:val="0"/>
              </w:rPr>
              <w:t xml:space="preserve">The </w:t>
            </w:r>
            <w:r>
              <w:rPr>
                <w:b w:val="0"/>
              </w:rPr>
              <w:t xml:space="preserve">main </w:t>
            </w:r>
            <w:r w:rsidRPr="00B546B5">
              <w:rPr>
                <w:b w:val="0"/>
              </w:rPr>
              <w:t xml:space="preserve">goal of HELCATS </w:t>
            </w:r>
            <w:r w:rsidR="00061E41">
              <w:rPr>
                <w:b w:val="0"/>
              </w:rPr>
              <w:t>WP</w:t>
            </w:r>
            <w:r>
              <w:rPr>
                <w:b w:val="0"/>
              </w:rPr>
              <w:t xml:space="preserve">7 is to assess the </w:t>
            </w:r>
            <w:r w:rsidRPr="00B546B5">
              <w:rPr>
                <w:b w:val="0"/>
              </w:rPr>
              <w:t xml:space="preserve">potential for combining white-light imaging of the inner heliosphere with </w:t>
            </w:r>
            <w:r>
              <w:rPr>
                <w:b w:val="0"/>
              </w:rPr>
              <w:t xml:space="preserve">both </w:t>
            </w:r>
            <w:r w:rsidRPr="00B546B5">
              <w:rPr>
                <w:b w:val="0"/>
              </w:rPr>
              <w:t>ground</w:t>
            </w:r>
            <w:r>
              <w:rPr>
                <w:b w:val="0"/>
              </w:rPr>
              <w:t xml:space="preserve">- and </w:t>
            </w:r>
            <w:r w:rsidRPr="00B546B5">
              <w:rPr>
                <w:b w:val="0"/>
              </w:rPr>
              <w:t>space-based radio data, in particular Interpl</w:t>
            </w:r>
            <w:r>
              <w:rPr>
                <w:b w:val="0"/>
              </w:rPr>
              <w:t xml:space="preserve">anetary Scintillation (IPS) and </w:t>
            </w:r>
            <w:r w:rsidRPr="00B546B5">
              <w:rPr>
                <w:b w:val="0"/>
              </w:rPr>
              <w:t>Type II radio bursts.</w:t>
            </w:r>
            <w:r>
              <w:rPr>
                <w:b w:val="0"/>
              </w:rPr>
              <w:t xml:space="preserve"> </w:t>
            </w:r>
            <w:r w:rsidRPr="009E7E1C">
              <w:rPr>
                <w:b w:val="0"/>
              </w:rPr>
              <w:t>WP</w:t>
            </w:r>
            <w:r>
              <w:rPr>
                <w:b w:val="0"/>
              </w:rPr>
              <w:t>7</w:t>
            </w:r>
            <w:r w:rsidRPr="009E7E1C">
              <w:rPr>
                <w:b w:val="0"/>
              </w:rPr>
              <w:t xml:space="preserve"> is divided into </w:t>
            </w:r>
            <w:r>
              <w:rPr>
                <w:b w:val="0"/>
              </w:rPr>
              <w:t>two activities. Task 7</w:t>
            </w:r>
            <w:r w:rsidRPr="009E7E1C">
              <w:rPr>
                <w:b w:val="0"/>
              </w:rPr>
              <w:t>.1</w:t>
            </w:r>
            <w:r>
              <w:rPr>
                <w:b w:val="0"/>
              </w:rPr>
              <w:t xml:space="preserve">, </w:t>
            </w:r>
            <w:r w:rsidRPr="009E7E1C">
              <w:rPr>
                <w:b w:val="0"/>
              </w:rPr>
              <w:t>led by STFC</w:t>
            </w:r>
            <w:r>
              <w:rPr>
                <w:b w:val="0"/>
              </w:rPr>
              <w:t>,</w:t>
            </w:r>
            <w:r w:rsidRPr="009E7E1C">
              <w:rPr>
                <w:b w:val="0"/>
              </w:rPr>
              <w:t xml:space="preserve"> </w:t>
            </w:r>
            <w:r>
              <w:rPr>
                <w:b w:val="0"/>
              </w:rPr>
              <w:t>comprises the identification and analysis</w:t>
            </w:r>
            <w:r w:rsidRPr="00B546B5">
              <w:rPr>
                <w:b w:val="0"/>
              </w:rPr>
              <w:t xml:space="preserve"> </w:t>
            </w:r>
            <w:r>
              <w:rPr>
                <w:b w:val="0"/>
              </w:rPr>
              <w:t xml:space="preserve">of </w:t>
            </w:r>
            <w:r w:rsidRPr="00B546B5">
              <w:rPr>
                <w:b w:val="0"/>
              </w:rPr>
              <w:t>potentially-</w:t>
            </w:r>
            <w:proofErr w:type="spellStart"/>
            <w:r w:rsidRPr="00B546B5">
              <w:rPr>
                <w:b w:val="0"/>
              </w:rPr>
              <w:t>geoeffective</w:t>
            </w:r>
            <w:proofErr w:type="spellEnd"/>
            <w:r w:rsidRPr="00B546B5">
              <w:rPr>
                <w:b w:val="0"/>
              </w:rPr>
              <w:t xml:space="preserve"> </w:t>
            </w:r>
            <w:proofErr w:type="spellStart"/>
            <w:r w:rsidRPr="00B546B5">
              <w:rPr>
                <w:b w:val="0"/>
              </w:rPr>
              <w:t>solarwind</w:t>
            </w:r>
            <w:proofErr w:type="spellEnd"/>
            <w:r w:rsidRPr="00B546B5">
              <w:rPr>
                <w:b w:val="0"/>
              </w:rPr>
              <w:t xml:space="preserve"> events that </w:t>
            </w:r>
            <w:r w:rsidR="00E55A30">
              <w:rPr>
                <w:b w:val="0"/>
              </w:rPr>
              <w:t xml:space="preserve">have been </w:t>
            </w:r>
            <w:r w:rsidRPr="00B546B5">
              <w:rPr>
                <w:b w:val="0"/>
              </w:rPr>
              <w:t>observe</w:t>
            </w:r>
            <w:r>
              <w:rPr>
                <w:b w:val="0"/>
              </w:rPr>
              <w:t xml:space="preserve">d by both the </w:t>
            </w:r>
            <w:r w:rsidR="00E55A30">
              <w:rPr>
                <w:b w:val="0"/>
              </w:rPr>
              <w:t xml:space="preserve">STEREO </w:t>
            </w:r>
            <w:r>
              <w:rPr>
                <w:b w:val="0"/>
              </w:rPr>
              <w:t xml:space="preserve">Heliospheric Imager (HI) </w:t>
            </w:r>
            <w:r w:rsidRPr="00B546B5">
              <w:rPr>
                <w:b w:val="0"/>
              </w:rPr>
              <w:t>and IPS</w:t>
            </w:r>
            <w:r w:rsidR="00E55A30">
              <w:rPr>
                <w:b w:val="0"/>
              </w:rPr>
              <w:t xml:space="preserve"> observations</w:t>
            </w:r>
            <w:r>
              <w:rPr>
                <w:b w:val="0"/>
              </w:rPr>
              <w:t>. The goal of Task 7.2 (led by IMPERIAL) is to identify and analyse</w:t>
            </w:r>
            <w:r w:rsidRPr="00B546B5">
              <w:rPr>
                <w:b w:val="0"/>
              </w:rPr>
              <w:t xml:space="preserve"> </w:t>
            </w:r>
            <w:proofErr w:type="spellStart"/>
            <w:r w:rsidRPr="00B546B5">
              <w:rPr>
                <w:b w:val="0"/>
              </w:rPr>
              <w:t>solarwind</w:t>
            </w:r>
            <w:proofErr w:type="spellEnd"/>
            <w:r w:rsidRPr="00B546B5">
              <w:rPr>
                <w:b w:val="0"/>
              </w:rPr>
              <w:t xml:space="preserve"> transients that are observed </w:t>
            </w:r>
            <w:r>
              <w:rPr>
                <w:b w:val="0"/>
              </w:rPr>
              <w:t xml:space="preserve">by both HI and in Type II radio </w:t>
            </w:r>
            <w:r w:rsidRPr="00B546B5">
              <w:rPr>
                <w:b w:val="0"/>
              </w:rPr>
              <w:t>burst emission</w:t>
            </w:r>
            <w:r>
              <w:rPr>
                <w:b w:val="0"/>
              </w:rPr>
              <w:t>, principally detected by the STEREO/WAVES instruments. A s</w:t>
            </w:r>
            <w:r w:rsidRPr="00451B43">
              <w:rPr>
                <w:b w:val="0"/>
              </w:rPr>
              <w:t>ummar</w:t>
            </w:r>
            <w:r>
              <w:rPr>
                <w:b w:val="0"/>
              </w:rPr>
              <w:t>y</w:t>
            </w:r>
            <w:r w:rsidRPr="00451B43">
              <w:rPr>
                <w:b w:val="0"/>
              </w:rPr>
              <w:t xml:space="preserve"> of the</w:t>
            </w:r>
            <w:r>
              <w:t xml:space="preserve"> </w:t>
            </w:r>
            <w:r w:rsidRPr="00451B43">
              <w:rPr>
                <w:b w:val="0"/>
              </w:rPr>
              <w:t xml:space="preserve">progress </w:t>
            </w:r>
            <w:r>
              <w:rPr>
                <w:b w:val="0"/>
              </w:rPr>
              <w:t xml:space="preserve">in each of these tasks, over the first year of the HELCATS project, is given below. </w:t>
            </w:r>
          </w:p>
          <w:p w14:paraId="0AAA7E98" w14:textId="77777777" w:rsidR="00AB0C6A" w:rsidRPr="00B546B5" w:rsidRDefault="00AB0C6A" w:rsidP="00061E41">
            <w:pPr>
              <w:spacing w:before="120" w:after="120"/>
              <w:rPr>
                <w:b w:val="0"/>
              </w:rPr>
            </w:pPr>
            <w:r>
              <w:rPr>
                <w:b w:val="0"/>
              </w:rPr>
              <w:t>It should be noted that this work package did not start until month</w:t>
            </w:r>
            <w:r w:rsidR="00061E41">
              <w:rPr>
                <w:b w:val="0"/>
              </w:rPr>
              <w:t xml:space="preserve"> 10, as planned, </w:t>
            </w:r>
            <w:r>
              <w:rPr>
                <w:b w:val="0"/>
              </w:rPr>
              <w:t>and so its activities remain at a relatively undeveloped level, although rapid progress is projected based on plans already set in place.</w:t>
            </w:r>
          </w:p>
        </w:tc>
      </w:tr>
      <w:tr w:rsidR="00AB0C6A" w14:paraId="6EABE86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E42E4BA" w14:textId="77777777" w:rsidR="00AB0C6A" w:rsidRDefault="00AB0C6A" w:rsidP="00147FC7">
            <w:pPr>
              <w:spacing w:before="120" w:after="120"/>
            </w:pPr>
            <w:r>
              <w:rPr>
                <w:color w:val="262626" w:themeColor="accent6" w:themeShade="80"/>
              </w:rPr>
              <w:t>WP7 TASK 7</w:t>
            </w:r>
            <w:r w:rsidRPr="0078506E">
              <w:rPr>
                <w:color w:val="262626" w:themeColor="accent6" w:themeShade="80"/>
              </w:rPr>
              <w:t xml:space="preserve">.1: </w:t>
            </w:r>
            <w:r>
              <w:t>IDENTIFYING AND ANALYSING POTENTIALLY GEOEFFECTIVE SOLAR WIND EVENTS THAT ARE OBSERVED BY BOTH HI AND IPS (TASK LEAD: STFC)</w:t>
            </w:r>
          </w:p>
          <w:p w14:paraId="674DA8FB" w14:textId="77777777" w:rsidR="00AB0C6A" w:rsidRPr="00253873" w:rsidRDefault="00AB0C6A" w:rsidP="00147FC7">
            <w:pPr>
              <w:spacing w:before="120"/>
              <w:rPr>
                <w:b w:val="0"/>
              </w:rPr>
            </w:pPr>
            <w:r>
              <w:rPr>
                <w:b w:val="0"/>
              </w:rPr>
              <w:t>It should first be recognised that IPS data are not uniformly available (the radio-telescope systems used here run on a campaign basis only for observations of IPS) and so it is first necessary to establish the data availability working from the catalogues of CMEs and CIRs/SIRs provided by WP2 and WP5, respectively. Provisional catalogues have recently been made available for use in WP7</w:t>
            </w:r>
            <w:r w:rsidR="00E55A30">
              <w:rPr>
                <w:b w:val="0"/>
              </w:rPr>
              <w:t>,</w:t>
            </w:r>
            <w:r>
              <w:rPr>
                <w:b w:val="0"/>
              </w:rPr>
              <w:t xml:space="preserve"> as starting points.</w:t>
            </w:r>
          </w:p>
          <w:p w14:paraId="2958974D" w14:textId="77777777" w:rsidR="00AB0C6A" w:rsidRDefault="00AB0C6A" w:rsidP="000331B3">
            <w:pPr>
              <w:spacing w:before="120"/>
              <w:rPr>
                <w:b w:val="0"/>
              </w:rPr>
            </w:pPr>
            <w:r>
              <w:rPr>
                <w:b w:val="0"/>
              </w:rPr>
              <w:t xml:space="preserve">The first goals of this task, after complete and consistent analyses of all the IPS data available at RAL Space </w:t>
            </w:r>
            <w:r w:rsidR="00E55A30">
              <w:rPr>
                <w:b w:val="0"/>
              </w:rPr>
              <w:t xml:space="preserve">(STFC) </w:t>
            </w:r>
            <w:r>
              <w:rPr>
                <w:b w:val="0"/>
              </w:rPr>
              <w:t>during the STEREO mission (primarily from the EISCAT/ESR and LOFAR systems), is the d</w:t>
            </w:r>
            <w:r w:rsidRPr="00253873">
              <w:rPr>
                <w:b w:val="0"/>
              </w:rPr>
              <w:t xml:space="preserve">evelopment </w:t>
            </w:r>
            <w:r>
              <w:rPr>
                <w:b w:val="0"/>
              </w:rPr>
              <w:t xml:space="preserve">of a </w:t>
            </w:r>
            <w:r w:rsidRPr="00253873">
              <w:rPr>
                <w:b w:val="0"/>
              </w:rPr>
              <w:t>catalogue of CMEs</w:t>
            </w:r>
            <w:r>
              <w:rPr>
                <w:b w:val="0"/>
              </w:rPr>
              <w:t xml:space="preserve"> and CIRS/SIRS</w:t>
            </w:r>
            <w:r w:rsidRPr="00253873">
              <w:rPr>
                <w:b w:val="0"/>
              </w:rPr>
              <w:t xml:space="preserve"> observed using IPS</w:t>
            </w:r>
            <w:r w:rsidR="00E55A30">
              <w:rPr>
                <w:b w:val="0"/>
              </w:rPr>
              <w:t xml:space="preserve">. </w:t>
            </w:r>
            <w:r>
              <w:rPr>
                <w:b w:val="0"/>
              </w:rPr>
              <w:t>Subsequently, the i</w:t>
            </w:r>
            <w:r w:rsidRPr="00253873">
              <w:rPr>
                <w:b w:val="0"/>
              </w:rPr>
              <w:t xml:space="preserve">nteraction </w:t>
            </w:r>
            <w:r>
              <w:rPr>
                <w:b w:val="0"/>
              </w:rPr>
              <w:t xml:space="preserve">and influence of the ambient </w:t>
            </w:r>
            <w:r w:rsidRPr="00253873">
              <w:rPr>
                <w:b w:val="0"/>
              </w:rPr>
              <w:t>solar wind</w:t>
            </w:r>
            <w:r>
              <w:rPr>
                <w:b w:val="0"/>
              </w:rPr>
              <w:t xml:space="preserve"> on </w:t>
            </w:r>
            <w:r w:rsidR="000331B3">
              <w:rPr>
                <w:b w:val="0"/>
              </w:rPr>
              <w:t xml:space="preserve">transient </w:t>
            </w:r>
            <w:r>
              <w:rPr>
                <w:b w:val="0"/>
              </w:rPr>
              <w:t xml:space="preserve">propagation direction and speed will be investigated, together with </w:t>
            </w:r>
            <w:r w:rsidRPr="00253873">
              <w:rPr>
                <w:b w:val="0"/>
              </w:rPr>
              <w:t>exploring how IPS may be used to aid</w:t>
            </w:r>
            <w:r>
              <w:rPr>
                <w:b w:val="0"/>
              </w:rPr>
              <w:t xml:space="preserve"> </w:t>
            </w:r>
            <w:r w:rsidRPr="00253873">
              <w:rPr>
                <w:b w:val="0"/>
              </w:rPr>
              <w:t xml:space="preserve">interpretation of complex </w:t>
            </w:r>
            <w:r>
              <w:rPr>
                <w:b w:val="0"/>
              </w:rPr>
              <w:t xml:space="preserve">interacting CME </w:t>
            </w:r>
            <w:r w:rsidRPr="00253873">
              <w:rPr>
                <w:b w:val="0"/>
              </w:rPr>
              <w:t>events</w:t>
            </w:r>
            <w:r>
              <w:rPr>
                <w:b w:val="0"/>
              </w:rPr>
              <w:t>.</w:t>
            </w:r>
          </w:p>
          <w:p w14:paraId="46B130F3" w14:textId="77777777" w:rsidR="00AB0C6A" w:rsidRPr="00253873" w:rsidRDefault="00AB0C6A" w:rsidP="00147FC7">
            <w:pPr>
              <w:spacing w:before="120"/>
              <w:rPr>
                <w:b w:val="0"/>
              </w:rPr>
            </w:pPr>
            <w:r>
              <w:rPr>
                <w:b w:val="0"/>
              </w:rPr>
              <w:t xml:space="preserve">Initial case studies have been identified, and these will be </w:t>
            </w:r>
            <w:r w:rsidR="000331B3">
              <w:rPr>
                <w:b w:val="0"/>
              </w:rPr>
              <w:t xml:space="preserve">first to be investigated in </w:t>
            </w:r>
            <w:r>
              <w:rPr>
                <w:b w:val="0"/>
              </w:rPr>
              <w:t>detail</w:t>
            </w:r>
            <w:r w:rsidR="000331B3">
              <w:rPr>
                <w:b w:val="0"/>
              </w:rPr>
              <w:t xml:space="preserve"> </w:t>
            </w:r>
            <w:r>
              <w:rPr>
                <w:b w:val="0"/>
              </w:rPr>
              <w:t>(this is discussed also in 7.2).</w:t>
            </w:r>
          </w:p>
          <w:p w14:paraId="16AFBB2A" w14:textId="77777777" w:rsidR="00AB0C6A" w:rsidRPr="00D63F4B" w:rsidRDefault="00AB0C6A" w:rsidP="00147FC7">
            <w:pPr>
              <w:spacing w:before="120"/>
              <w:rPr>
                <w:b w:val="0"/>
                <w:color w:val="262626" w:themeColor="accent6" w:themeShade="80"/>
              </w:rPr>
            </w:pPr>
          </w:p>
        </w:tc>
      </w:tr>
      <w:tr w:rsidR="00AB0C6A" w14:paraId="55D4DDE5"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4000026" w14:textId="77777777" w:rsidR="00AB0C6A" w:rsidRDefault="00AB0C6A" w:rsidP="00147FC7">
            <w:pPr>
              <w:spacing w:before="120" w:after="120"/>
            </w:pPr>
            <w:r>
              <w:rPr>
                <w:color w:val="262626" w:themeColor="accent6" w:themeShade="80"/>
              </w:rPr>
              <w:t>WP7 TASK 7</w:t>
            </w:r>
            <w:r w:rsidRPr="0078506E">
              <w:rPr>
                <w:color w:val="262626" w:themeColor="accent6" w:themeShade="80"/>
              </w:rPr>
              <w:t xml:space="preserve">.2: </w:t>
            </w:r>
            <w:r>
              <w:t>IDENTIFYING AND ANALYSING SOLAR WIND TRANSIENTS THAT ARE OBSERVED BY BOTH HI AND IN TYPE II RADIO BURST EMISSION (TASK LEAD: IMPER</w:t>
            </w:r>
            <w:r w:rsidR="000331B3">
              <w:t>IAL</w:t>
            </w:r>
            <w:r>
              <w:t>)</w:t>
            </w:r>
          </w:p>
          <w:p w14:paraId="1F12A353" w14:textId="77777777" w:rsidR="00AB0C6A" w:rsidRDefault="00AB0C6A" w:rsidP="00147FC7">
            <w:pPr>
              <w:spacing w:before="120" w:after="120"/>
              <w:rPr>
                <w:b w:val="0"/>
              </w:rPr>
            </w:pPr>
            <w:r>
              <w:rPr>
                <w:b w:val="0"/>
              </w:rPr>
              <w:t>The goals of this task are to firstly develop</w:t>
            </w:r>
            <w:r w:rsidRPr="00253873">
              <w:rPr>
                <w:b w:val="0"/>
              </w:rPr>
              <w:t xml:space="preserve"> a joint catalogue of CMEs observed in HI, a</w:t>
            </w:r>
            <w:r>
              <w:rPr>
                <w:b w:val="0"/>
              </w:rPr>
              <w:t xml:space="preserve">nd </w:t>
            </w:r>
            <w:r w:rsidR="000331B3">
              <w:rPr>
                <w:b w:val="0"/>
              </w:rPr>
              <w:t xml:space="preserve">associated Type II radio observations from </w:t>
            </w:r>
            <w:r>
              <w:rPr>
                <w:b w:val="0"/>
              </w:rPr>
              <w:t>S/WAVES and Wind/WAVES data, e</w:t>
            </w:r>
            <w:r w:rsidRPr="00253873">
              <w:rPr>
                <w:b w:val="0"/>
              </w:rPr>
              <w:t>xtending the catalogue with ground-based radio observations to examine mo</w:t>
            </w:r>
            <w:r>
              <w:rPr>
                <w:b w:val="0"/>
              </w:rPr>
              <w:t xml:space="preserve">re closely the source region of </w:t>
            </w:r>
            <w:r w:rsidRPr="00253873">
              <w:rPr>
                <w:b w:val="0"/>
              </w:rPr>
              <w:t>e</w:t>
            </w:r>
            <w:r>
              <w:rPr>
                <w:b w:val="0"/>
              </w:rPr>
              <w:t>ach CME. H</w:t>
            </w:r>
            <w:r w:rsidRPr="00253873">
              <w:rPr>
                <w:b w:val="0"/>
              </w:rPr>
              <w:t>eight-time statistics</w:t>
            </w:r>
            <w:r>
              <w:rPr>
                <w:b w:val="0"/>
              </w:rPr>
              <w:t xml:space="preserve"> will then be constructed</w:t>
            </w:r>
            <w:r w:rsidRPr="00253873">
              <w:rPr>
                <w:b w:val="0"/>
              </w:rPr>
              <w:t xml:space="preserve">, and </w:t>
            </w:r>
            <w:r>
              <w:rPr>
                <w:b w:val="0"/>
              </w:rPr>
              <w:t xml:space="preserve">the </w:t>
            </w:r>
            <w:r w:rsidRPr="00253873">
              <w:rPr>
                <w:b w:val="0"/>
              </w:rPr>
              <w:t>usefulnes</w:t>
            </w:r>
            <w:r>
              <w:rPr>
                <w:b w:val="0"/>
              </w:rPr>
              <w:t xml:space="preserve">s of radio data in constraining </w:t>
            </w:r>
            <w:r w:rsidRPr="00253873">
              <w:rPr>
                <w:b w:val="0"/>
              </w:rPr>
              <w:t xml:space="preserve">modelling of CME </w:t>
            </w:r>
            <w:r w:rsidR="000331B3">
              <w:rPr>
                <w:b w:val="0"/>
              </w:rPr>
              <w:t xml:space="preserve">onset </w:t>
            </w:r>
            <w:r>
              <w:rPr>
                <w:b w:val="0"/>
              </w:rPr>
              <w:t>will be systematically studied. I</w:t>
            </w:r>
            <w:r w:rsidRPr="00253873">
              <w:rPr>
                <w:b w:val="0"/>
              </w:rPr>
              <w:t xml:space="preserve">nteracting CME events </w:t>
            </w:r>
            <w:r>
              <w:rPr>
                <w:b w:val="0"/>
              </w:rPr>
              <w:t>will be explored</w:t>
            </w:r>
            <w:r w:rsidRPr="00253873">
              <w:rPr>
                <w:b w:val="0"/>
              </w:rPr>
              <w:t xml:space="preserve"> </w:t>
            </w:r>
            <w:r>
              <w:rPr>
                <w:b w:val="0"/>
              </w:rPr>
              <w:t xml:space="preserve">in detail to examine </w:t>
            </w:r>
            <w:r w:rsidRPr="00253873">
              <w:rPr>
                <w:b w:val="0"/>
              </w:rPr>
              <w:t>how radio dat</w:t>
            </w:r>
            <w:r>
              <w:rPr>
                <w:b w:val="0"/>
              </w:rPr>
              <w:t xml:space="preserve">a can be used to decipher event </w:t>
            </w:r>
            <w:r w:rsidRPr="00253873">
              <w:rPr>
                <w:b w:val="0"/>
              </w:rPr>
              <w:t>kinematics and improve forecasting.</w:t>
            </w:r>
          </w:p>
          <w:p w14:paraId="291061BF" w14:textId="77777777" w:rsidR="00AB0C6A" w:rsidRDefault="000331B3" w:rsidP="00147FC7">
            <w:pPr>
              <w:spacing w:before="120" w:after="120"/>
              <w:rPr>
                <w:b w:val="0"/>
              </w:rPr>
            </w:pPr>
            <w:r>
              <w:rPr>
                <w:b w:val="0"/>
              </w:rPr>
              <w:lastRenderedPageBreak/>
              <w:t>To accomplish these goals</w:t>
            </w:r>
            <w:r w:rsidR="00AB0C6A">
              <w:rPr>
                <w:b w:val="0"/>
              </w:rPr>
              <w:t>, the first requirement is to survey the radio data in the context of the main event list provided by WP2. This work is now underway, focussing on the first part of the mission to establish the appropriate procedures and identify any unexpected difficulties before continuing through the remainder of the database. A second important issue which is ongoing is to establish the parameters that should be included in the radio data catalogue. This will be iterated with the team via the steering committee before committing to the full cataloguing of the data.</w:t>
            </w:r>
          </w:p>
          <w:p w14:paraId="7482B7DF" w14:textId="77777777" w:rsidR="00AB0C6A" w:rsidRPr="00530B10" w:rsidRDefault="00AB0C6A" w:rsidP="00147FC7">
            <w:pPr>
              <w:spacing w:before="120" w:after="120"/>
              <w:rPr>
                <w:b w:val="0"/>
              </w:rPr>
            </w:pPr>
            <w:r>
              <w:rPr>
                <w:b w:val="0"/>
              </w:rPr>
              <w:t xml:space="preserve">Initial assessment of the data has shown the existence of Type II radio emission where no event is apparently reported in the WP2 database. This somewhat unexpected result could be due to the fact that the event was out of the field of view; was too faint; or that indeed the radio emission occurred in the absence of a detectable emission by HI. This continues to be explored. In terms of detailed case studies of individual events, several powerful techniques can be brought to bear, particularly </w:t>
            </w:r>
            <w:proofErr w:type="spellStart"/>
            <w:r>
              <w:rPr>
                <w:b w:val="0"/>
              </w:rPr>
              <w:t>goniopolimetry</w:t>
            </w:r>
            <w:proofErr w:type="spellEnd"/>
            <w:r>
              <w:rPr>
                <w:b w:val="0"/>
              </w:rPr>
              <w:t xml:space="preserve"> (direction finding), and we intend in the first instance to follow the procedures implemented in the recent paper by </w:t>
            </w:r>
            <w:proofErr w:type="spellStart"/>
            <w:r>
              <w:rPr>
                <w:b w:val="0"/>
              </w:rPr>
              <w:t>Magdalenic</w:t>
            </w:r>
            <w:proofErr w:type="spellEnd"/>
            <w:r>
              <w:rPr>
                <w:b w:val="0"/>
              </w:rPr>
              <w:t xml:space="preserve"> </w:t>
            </w:r>
            <w:r w:rsidRPr="00195A98">
              <w:rPr>
                <w:b w:val="0"/>
                <w:i/>
              </w:rPr>
              <w:t>et al</w:t>
            </w:r>
            <w:r w:rsidRPr="00195A98">
              <w:rPr>
                <w:b w:val="0"/>
              </w:rPr>
              <w:t>.</w:t>
            </w:r>
            <w:r>
              <w:rPr>
                <w:b w:val="0"/>
              </w:rPr>
              <w:t xml:space="preserve">, </w:t>
            </w:r>
            <w:proofErr w:type="spellStart"/>
            <w:r>
              <w:rPr>
                <w:b w:val="0"/>
              </w:rPr>
              <w:t>Astrophys</w:t>
            </w:r>
            <w:proofErr w:type="spellEnd"/>
            <w:r>
              <w:rPr>
                <w:b w:val="0"/>
              </w:rPr>
              <w:t xml:space="preserve">. J., </w:t>
            </w:r>
            <w:r w:rsidRPr="007A361E">
              <w:t>791</w:t>
            </w:r>
            <w:r>
              <w:rPr>
                <w:b w:val="0"/>
              </w:rPr>
              <w:t>, 115 (2014) (</w:t>
            </w:r>
            <w:proofErr w:type="spellStart"/>
            <w:r>
              <w:rPr>
                <w:b w:val="0"/>
              </w:rPr>
              <w:t>nb</w:t>
            </w:r>
            <w:proofErr w:type="spellEnd"/>
            <w:r>
              <w:rPr>
                <w:b w:val="0"/>
              </w:rPr>
              <w:t xml:space="preserve"> </w:t>
            </w:r>
            <w:proofErr w:type="spellStart"/>
            <w:r>
              <w:rPr>
                <w:b w:val="0"/>
              </w:rPr>
              <w:t>Magdalenic</w:t>
            </w:r>
            <w:proofErr w:type="spellEnd"/>
            <w:r>
              <w:rPr>
                <w:b w:val="0"/>
              </w:rPr>
              <w:t xml:space="preserve"> is the leading ROB activities on this work-package) which is a case study of the 5 March 2012 event (now part of the WP2 database).</w:t>
            </w:r>
          </w:p>
        </w:tc>
      </w:tr>
      <w:tr w:rsidR="00AB0C6A" w14:paraId="066700B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2518C01" w14:textId="77777777" w:rsidR="00AB0C6A" w:rsidRDefault="00AB0C6A" w:rsidP="00147FC7">
            <w:pPr>
              <w:spacing w:before="120" w:after="120"/>
              <w:rPr>
                <w:b w:val="0"/>
              </w:rPr>
            </w:pPr>
            <w:r>
              <w:rPr>
                <w:color w:val="262626" w:themeColor="accent6" w:themeShade="80"/>
              </w:rPr>
              <w:lastRenderedPageBreak/>
              <w:t xml:space="preserve">WP7 SUMMARY/NEXT STEPS: </w:t>
            </w:r>
            <w:r>
              <w:rPr>
                <w:b w:val="0"/>
              </w:rPr>
              <w:t>In the next 12 months it is expected that:</w:t>
            </w:r>
          </w:p>
          <w:p w14:paraId="6D74FF31" w14:textId="77777777" w:rsidR="00AB0C6A" w:rsidRDefault="00AB0C6A" w:rsidP="00147FC7">
            <w:pPr>
              <w:spacing w:before="120" w:after="120"/>
              <w:rPr>
                <w:b w:val="0"/>
              </w:rPr>
            </w:pPr>
            <w:r>
              <w:rPr>
                <w:b w:val="0"/>
              </w:rPr>
              <w:t xml:space="preserve">7.1:  Once a complete and consistent analysed data set of the available EISCAT/ESR and LOFAR IPS data throughout the STEREO mission period to date is completed, the first step is to look at each IPS campaign time interval and extract from the WP2 and WP5 provisional catalogues (with set ID naming already in place) the events seen by the white-light instruments. Cases where data are then available from the observations of IPS that match events in the catalogues will be catalogued separately (noting the typical features seen in the IPS analysis for identification of CMEs or interacting streams) for forming the more-detailed comparative analyses and comparisons with the HI imagery and coronagraph data to determine where the geometries of the observations allow for this direct comparison easily. Select parameters from each of the cases of confirmed data overlap will then be populated into an enhanced provisional catalogue once it is established that the same event/feature is being detected in both the IPS and the white-light imagery. Personnel from STFC RAL Space, led by Dr </w:t>
            </w:r>
            <w:proofErr w:type="spellStart"/>
            <w:r>
              <w:rPr>
                <w:b w:val="0"/>
              </w:rPr>
              <w:t>Bisi</w:t>
            </w:r>
            <w:proofErr w:type="spellEnd"/>
            <w:r>
              <w:rPr>
                <w:b w:val="0"/>
              </w:rPr>
              <w:t>, will be responsible for these steps and significant progress is expected to take place following the 12-month open meeting taking place in May 2015.</w:t>
            </w:r>
          </w:p>
          <w:p w14:paraId="3C6EEC2B" w14:textId="77777777" w:rsidR="00AB0C6A" w:rsidRPr="00BE6B1A" w:rsidRDefault="00AB0C6A" w:rsidP="00147FC7">
            <w:pPr>
              <w:spacing w:before="120" w:after="120"/>
              <w:rPr>
                <w:b w:val="0"/>
              </w:rPr>
            </w:pPr>
            <w:r>
              <w:rPr>
                <w:b w:val="0"/>
              </w:rPr>
              <w:t xml:space="preserve">7.2: The initial cataloguing of events will be completed based on the provisional CME list from WP2 and updated as appropriate in the context of progress on the project as a whole. This will enable top-level statistics to be constructed concerning occurrence, duration, brightness </w:t>
            </w:r>
            <w:r w:rsidRPr="00195A98">
              <w:rPr>
                <w:b w:val="0"/>
                <w:i/>
              </w:rPr>
              <w:t>etc</w:t>
            </w:r>
            <w:r>
              <w:rPr>
                <w:b w:val="0"/>
              </w:rPr>
              <w:t>. The catalogue will enable the selection of appropriate case studies for further detailed study. Regarding personnel, as projected a post-doctoral research associate with considerable experience in the analysis of radio data will join IMPERIAL in July 2015 to begin work on WP7 (and WP4).</w:t>
            </w:r>
          </w:p>
        </w:tc>
      </w:tr>
    </w:tbl>
    <w:p w14:paraId="3893572E" w14:textId="77777777" w:rsidR="00AB0C6A" w:rsidRDefault="00AB0C6A" w:rsidP="00AB0C6A"/>
    <w:p w14:paraId="07844C5E" w14:textId="77777777" w:rsidR="00AB0C6A" w:rsidRPr="004B746F" w:rsidRDefault="00AB0C6A" w:rsidP="00AB0C6A">
      <w:pPr>
        <w:rPr>
          <w:lang w:val="en-US"/>
        </w:rPr>
      </w:pPr>
    </w:p>
    <w:p w14:paraId="79725EA7" w14:textId="77777777" w:rsidR="00AB0C6A" w:rsidRPr="004B746F" w:rsidRDefault="00AB0C6A" w:rsidP="00AB0C6A">
      <w:pPr>
        <w:rPr>
          <w:lang w:val="en-US"/>
        </w:rPr>
      </w:pPr>
    </w:p>
    <w:p w14:paraId="33A628D3" w14:textId="77777777" w:rsidR="00AB0C6A" w:rsidRDefault="00AB0C6A" w:rsidP="00AB0C6A">
      <w:r>
        <w:br w:type="page"/>
      </w:r>
    </w:p>
    <w:p w14:paraId="0878FFBF" w14:textId="77777777" w:rsidR="00AB0C6A" w:rsidRPr="00404801" w:rsidRDefault="00AB0C6A" w:rsidP="00AB0C6A"/>
    <w:tbl>
      <w:tblPr>
        <w:tblStyle w:val="LightShading-Accent6"/>
        <w:tblW w:w="0" w:type="auto"/>
        <w:tblLook w:val="04A0" w:firstRow="1" w:lastRow="0" w:firstColumn="1" w:lastColumn="0" w:noHBand="0" w:noVBand="1"/>
      </w:tblPr>
      <w:tblGrid>
        <w:gridCol w:w="9242"/>
      </w:tblGrid>
      <w:tr w:rsidR="00AB0C6A" w:rsidRPr="00404801" w14:paraId="37CB8C09"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4F7F4BE" w14:textId="77777777" w:rsidR="00AB0C6A" w:rsidRPr="00404801" w:rsidRDefault="00AB0C6A" w:rsidP="00147FC7">
            <w:pPr>
              <w:spacing w:before="120" w:after="120"/>
              <w:jc w:val="center"/>
              <w:rPr>
                <w:sz w:val="28"/>
                <w:szCs w:val="28"/>
              </w:rPr>
            </w:pPr>
            <w:r w:rsidRPr="00404801">
              <w:rPr>
                <w:color w:val="262626" w:themeColor="accent6" w:themeShade="80"/>
                <w:sz w:val="28"/>
                <w:szCs w:val="28"/>
              </w:rPr>
              <w:t>WORK PACKAGE 8 (WP8):</w:t>
            </w:r>
          </w:p>
          <w:p w14:paraId="5774D2E5" w14:textId="77777777" w:rsidR="00AB0C6A" w:rsidRPr="00404801" w:rsidRDefault="00AB0C6A" w:rsidP="00147FC7">
            <w:pPr>
              <w:spacing w:before="120" w:after="120"/>
              <w:jc w:val="center"/>
              <w:rPr>
                <w:sz w:val="28"/>
                <w:szCs w:val="28"/>
              </w:rPr>
            </w:pPr>
            <w:r>
              <w:rPr>
                <w:color w:val="262626" w:themeColor="accent6" w:themeShade="80"/>
                <w:sz w:val="28"/>
                <w:szCs w:val="28"/>
              </w:rPr>
              <w:t>DISSEMINATION</w:t>
            </w:r>
          </w:p>
        </w:tc>
      </w:tr>
      <w:tr w:rsidR="00AB0C6A" w:rsidRPr="00404801" w14:paraId="1163549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6C7FDE1" w14:textId="77777777"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ACTIVITY TYPE: </w:t>
            </w:r>
            <w:r>
              <w:t xml:space="preserve"> OTH</w:t>
            </w:r>
          </w:p>
        </w:tc>
      </w:tr>
      <w:tr w:rsidR="00AB0C6A" w:rsidRPr="00404801" w14:paraId="616758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B0F302" w14:textId="77777777"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DURATION: </w:t>
            </w:r>
            <w:r w:rsidR="00AB0C6A" w:rsidRPr="00404801">
              <w:t>MONTHS 1 – 36</w:t>
            </w:r>
          </w:p>
        </w:tc>
      </w:tr>
      <w:tr w:rsidR="00AB0C6A" w:rsidRPr="00404801" w14:paraId="34D2657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BB69B0" w14:textId="77777777"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LEAD BENEFITIARY: </w:t>
            </w:r>
            <w:r w:rsidR="00AB0C6A" w:rsidRPr="00404801">
              <w:t>STFC (1)</w:t>
            </w:r>
          </w:p>
        </w:tc>
      </w:tr>
      <w:tr w:rsidR="00AB0C6A" w:rsidRPr="00404801" w14:paraId="0EEDB26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68A9E75" w14:textId="77777777" w:rsidR="00AB0C6A" w:rsidRPr="00404801" w:rsidRDefault="000331B3" w:rsidP="00147FC7">
            <w:pPr>
              <w:spacing w:before="120" w:after="120"/>
              <w:rPr>
                <w:color w:val="262626" w:themeColor="accent6" w:themeShade="80"/>
              </w:rPr>
            </w:pPr>
            <w:r>
              <w:rPr>
                <w:color w:val="262626" w:themeColor="accent6" w:themeShade="80"/>
              </w:rPr>
              <w:t>WP8</w:t>
            </w:r>
            <w:r w:rsidR="00AB0C6A" w:rsidRPr="00404801">
              <w:rPr>
                <w:color w:val="262626" w:themeColor="accent6" w:themeShade="80"/>
              </w:rPr>
              <w:t xml:space="preserve"> LEADER: </w:t>
            </w:r>
            <w:r w:rsidR="00AB0C6A" w:rsidRPr="00404801">
              <w:t>Dr Chris Perry</w:t>
            </w:r>
          </w:p>
        </w:tc>
      </w:tr>
      <w:tr w:rsidR="00AB0C6A" w:rsidRPr="00404801" w14:paraId="1680A00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E16F88" w14:textId="77777777" w:rsidR="00AB0C6A" w:rsidRPr="00404801" w:rsidRDefault="000331B3" w:rsidP="00147FC7">
            <w:pPr>
              <w:spacing w:before="120" w:after="120"/>
            </w:pPr>
            <w:r>
              <w:rPr>
                <w:color w:val="262626" w:themeColor="accent6" w:themeShade="80"/>
              </w:rPr>
              <w:t>WP8</w:t>
            </w:r>
            <w:r w:rsidR="00AB0C6A" w:rsidRPr="00404801">
              <w:rPr>
                <w:color w:val="262626" w:themeColor="accent6" w:themeShade="80"/>
              </w:rPr>
              <w:t xml:space="preserve"> CONTRUBUTORS: </w:t>
            </w:r>
            <w:r w:rsidR="00AB0C6A">
              <w:t>UPS (3)</w:t>
            </w:r>
          </w:p>
        </w:tc>
      </w:tr>
      <w:tr w:rsidR="00AB0C6A" w:rsidRPr="00404801" w14:paraId="2ACB2B96"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F8719E8" w14:textId="77777777" w:rsidR="000331B3" w:rsidRDefault="000331B3" w:rsidP="000331B3">
            <w:pPr>
              <w:widowControl w:val="0"/>
              <w:tabs>
                <w:tab w:val="left" w:pos="1812"/>
              </w:tabs>
              <w:autoSpaceDE w:val="0"/>
              <w:autoSpaceDN w:val="0"/>
              <w:adjustRightInd w:val="0"/>
              <w:rPr>
                <w:rFonts w:cs="†ª˙ø◊G„"/>
              </w:rPr>
            </w:pPr>
          </w:p>
          <w:p w14:paraId="5CF9C76D" w14:textId="77777777" w:rsidR="00093E6E" w:rsidRDefault="000331B3" w:rsidP="000331B3">
            <w:pPr>
              <w:widowControl w:val="0"/>
              <w:tabs>
                <w:tab w:val="left" w:pos="1812"/>
              </w:tabs>
              <w:autoSpaceDE w:val="0"/>
              <w:autoSpaceDN w:val="0"/>
              <w:adjustRightInd w:val="0"/>
              <w:rPr>
                <w:rFonts w:cs="Arial"/>
                <w:b w:val="0"/>
                <w:color w:val="000000"/>
                <w:sz w:val="22"/>
                <w:szCs w:val="22"/>
              </w:rPr>
            </w:pPr>
            <w:r>
              <w:rPr>
                <w:rFonts w:cs="†ª˙ø◊G„"/>
              </w:rPr>
              <w:t xml:space="preserve">WP8 OVERVIEW:  </w:t>
            </w:r>
            <w:r w:rsidRPr="000331B3">
              <w:rPr>
                <w:rFonts w:cs="Arial"/>
                <w:b w:val="0"/>
                <w:color w:val="000000"/>
                <w:sz w:val="22"/>
                <w:szCs w:val="22"/>
              </w:rPr>
              <w:t xml:space="preserve">WP8 </w:t>
            </w:r>
            <w:r w:rsidR="00093E6E">
              <w:rPr>
                <w:rFonts w:cs="Arial"/>
                <w:b w:val="0"/>
                <w:color w:val="000000"/>
                <w:sz w:val="22"/>
                <w:szCs w:val="22"/>
              </w:rPr>
              <w:t xml:space="preserve">oversees the logistics of the dissemination of data and information to the project, the </w:t>
            </w:r>
            <w:r w:rsidR="00093E6E" w:rsidRPr="00093E6E">
              <w:rPr>
                <w:rFonts w:cs="Arial"/>
                <w:b w:val="0"/>
                <w:color w:val="auto"/>
                <w:sz w:val="22"/>
                <w:szCs w:val="22"/>
              </w:rPr>
              <w:t>Commission and the wider community, with the website as the principal tool (</w:t>
            </w:r>
            <w:hyperlink r:id="rId34" w:history="1">
              <w:r w:rsidR="00093E6E" w:rsidRPr="00093E6E">
                <w:rPr>
                  <w:rStyle w:val="Hyperlink"/>
                  <w:rFonts w:cs="Arial"/>
                  <w:b w:val="0"/>
                  <w:color w:val="auto"/>
                  <w:sz w:val="22"/>
                  <w:szCs w:val="22"/>
                </w:rPr>
                <w:t>www.helcats-fp7.eu</w:t>
              </w:r>
            </w:hyperlink>
            <w:r w:rsidR="00093E6E" w:rsidRPr="00093E6E">
              <w:rPr>
                <w:rFonts w:cs="Arial"/>
                <w:b w:val="0"/>
                <w:color w:val="auto"/>
                <w:sz w:val="22"/>
                <w:szCs w:val="22"/>
              </w:rPr>
              <w:t xml:space="preserve">). Although the website is formally the responsibility of WP1, the posting of information through material </w:t>
            </w:r>
            <w:r w:rsidR="00093E6E">
              <w:rPr>
                <w:rFonts w:cs="Arial"/>
                <w:b w:val="0"/>
                <w:color w:val="000000"/>
                <w:sz w:val="22"/>
                <w:szCs w:val="22"/>
              </w:rPr>
              <w:t xml:space="preserve">posted on the website, including the basic format and information on the website, posted documentation, links etc… is the job of WP8 and this has been done, to </w:t>
            </w:r>
            <w:proofErr w:type="gramStart"/>
            <w:r w:rsidR="00093E6E">
              <w:rPr>
                <w:rFonts w:cs="Arial"/>
                <w:b w:val="0"/>
                <w:color w:val="000000"/>
                <w:sz w:val="22"/>
                <w:szCs w:val="22"/>
              </w:rPr>
              <w:t>allow  efficient</w:t>
            </w:r>
            <w:proofErr w:type="gramEnd"/>
            <w:r w:rsidR="00093E6E">
              <w:rPr>
                <w:rFonts w:cs="Arial"/>
                <w:b w:val="0"/>
                <w:color w:val="000000"/>
                <w:sz w:val="22"/>
                <w:szCs w:val="22"/>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0331B3">
              <w:rPr>
                <w:rFonts w:cs="Arial"/>
                <w:b w:val="0"/>
                <w:color w:val="000000"/>
                <w:sz w:val="22"/>
                <w:szCs w:val="22"/>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p w14:paraId="75647AE2" w14:textId="77777777" w:rsidR="000331B3" w:rsidRPr="00404801" w:rsidRDefault="000331B3" w:rsidP="000331B3">
            <w:pPr>
              <w:widowControl w:val="0"/>
              <w:tabs>
                <w:tab w:val="left" w:pos="1812"/>
              </w:tabs>
              <w:autoSpaceDE w:val="0"/>
              <w:autoSpaceDN w:val="0"/>
              <w:adjustRightInd w:val="0"/>
              <w:rPr>
                <w:rFonts w:cs="†ª˙ø◊G„"/>
              </w:rPr>
            </w:pPr>
          </w:p>
        </w:tc>
      </w:tr>
      <w:tr w:rsidR="00AB0C6A" w:rsidRPr="00404801" w14:paraId="2FD1202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53DA28" w14:textId="77777777" w:rsidR="00AB0C6A" w:rsidRPr="00404801" w:rsidRDefault="00093E6E" w:rsidP="00147FC7">
            <w:pPr>
              <w:spacing w:before="120" w:after="120" w:line="240" w:lineRule="exact"/>
              <w:rPr>
                <w:rFonts w:cs="∞~Úø◊áÎ"/>
                <w:lang w:val="fr-FR"/>
              </w:rPr>
            </w:pPr>
            <w:r>
              <w:t xml:space="preserve">WP8 </w:t>
            </w:r>
            <w:r w:rsidR="00AB0C6A" w:rsidRPr="00404801">
              <w:t>TASK 8.1</w:t>
            </w:r>
            <w:r w:rsidR="00AB0C6A" w:rsidRPr="00404801">
              <w:rPr>
                <w:rFonts w:cs="∞~Úø◊áÎ"/>
                <w:lang w:val="fr-FR"/>
              </w:rPr>
              <w:t xml:space="preserve">- </w:t>
            </w:r>
            <w:r>
              <w:rPr>
                <w:rFonts w:cs="∞~Úø◊áÎ"/>
                <w:lang w:val="fr-FR"/>
              </w:rPr>
              <w:t>PUBLICATION OF RESULTS AND CONCLUSIONS (TASK LEAD: STFC</w:t>
            </w:r>
            <w:r w:rsidR="00AB0C6A">
              <w:rPr>
                <w:rFonts w:cs="∞~Úø◊áÎ"/>
                <w:lang w:val="fr-FR"/>
              </w:rPr>
              <w:t>)</w:t>
            </w:r>
          </w:p>
          <w:p w14:paraId="5EE50101" w14:textId="77777777" w:rsidR="00AB0C6A" w:rsidRPr="00404801" w:rsidRDefault="00D354CE" w:rsidP="00147FC7">
            <w:pPr>
              <w:widowControl w:val="0"/>
              <w:autoSpaceDE w:val="0"/>
              <w:autoSpaceDN w:val="0"/>
              <w:adjustRightInd w:val="0"/>
              <w:rPr>
                <w:color w:val="auto"/>
              </w:rPr>
            </w:pPr>
            <w:r>
              <w:rPr>
                <w:b w:val="0"/>
              </w:rPr>
              <w:t>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are in preparation and will be submitted soon, and some papers have indeed appeared in the professional literature (see WP reports above)</w:t>
            </w:r>
            <w:r w:rsidR="007C5E92">
              <w:rPr>
                <w:b w:val="0"/>
              </w:rPr>
              <w:t>.</w:t>
            </w:r>
          </w:p>
          <w:p w14:paraId="1264605A" w14:textId="77777777" w:rsidR="00AB0C6A" w:rsidRPr="00404801" w:rsidRDefault="00AB0C6A" w:rsidP="00147FC7">
            <w:pPr>
              <w:widowControl w:val="0"/>
              <w:autoSpaceDE w:val="0"/>
              <w:autoSpaceDN w:val="0"/>
              <w:adjustRightInd w:val="0"/>
              <w:rPr>
                <w:b w:val="0"/>
                <w:color w:val="auto"/>
              </w:rPr>
            </w:pPr>
          </w:p>
        </w:tc>
      </w:tr>
      <w:tr w:rsidR="00993D6F" w:rsidRPr="00404801" w14:paraId="13813D7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4CA7E1D" w14:textId="77777777" w:rsidR="00DC0A7C" w:rsidRDefault="00DC0A7C" w:rsidP="00993D6F">
            <w:pPr>
              <w:widowControl w:val="0"/>
              <w:autoSpaceDE w:val="0"/>
              <w:autoSpaceDN w:val="0"/>
              <w:adjustRightInd w:val="0"/>
              <w:rPr>
                <w:rFonts w:cs="∞~Úø◊áÎ"/>
                <w:lang w:val="fr-FR"/>
              </w:rPr>
            </w:pPr>
          </w:p>
          <w:p w14:paraId="6754D621" w14:textId="77777777" w:rsidR="00993D6F" w:rsidRPr="00993D6F" w:rsidRDefault="00993D6F" w:rsidP="00993D6F">
            <w:pPr>
              <w:widowControl w:val="0"/>
              <w:autoSpaceDE w:val="0"/>
              <w:autoSpaceDN w:val="0"/>
              <w:adjustRightInd w:val="0"/>
              <w:rPr>
                <w:rFonts w:cs="∞~Úø◊áÎ"/>
                <w:lang w:val="fr-FR"/>
              </w:rPr>
            </w:pPr>
            <w:r>
              <w:rPr>
                <w:rFonts w:cs="∞~Úø◊áÎ"/>
                <w:lang w:val="fr-FR"/>
              </w:rPr>
              <w:t xml:space="preserve">WP8 </w:t>
            </w:r>
            <w:r w:rsidRPr="00993D6F">
              <w:rPr>
                <w:rFonts w:cs="∞~Úø◊áÎ"/>
                <w:lang w:val="fr-FR"/>
              </w:rPr>
              <w:t>TASK 8.2 – ANNUAL OPEN MEETINGS WITH THE SCIENCE COMMUNITY AND PRESENTATION AT MAJOR SCIENCE MEETINGS (TASK LEAD: STFC)</w:t>
            </w:r>
          </w:p>
          <w:p w14:paraId="3CA7A7A6" w14:textId="77777777" w:rsidR="00993D6F" w:rsidRPr="00993D6F" w:rsidRDefault="00993D6F" w:rsidP="00993D6F">
            <w:pPr>
              <w:widowControl w:val="0"/>
              <w:autoSpaceDE w:val="0"/>
              <w:autoSpaceDN w:val="0"/>
              <w:adjustRightInd w:val="0"/>
              <w:spacing w:before="120" w:after="120" w:line="240" w:lineRule="exact"/>
              <w:rPr>
                <w:rFonts w:cs="∞~Úø◊áÎ"/>
                <w:b w:val="0"/>
                <w:lang w:val="fr-FR"/>
              </w:rPr>
            </w:pPr>
            <w:r w:rsidRPr="00993D6F">
              <w:rPr>
                <w:rFonts w:cs="∞~Úø◊áÎ"/>
                <w:b w:val="0"/>
                <w:lang w:val="fr-FR"/>
              </w:rPr>
              <w:t xml:space="preserve">This report </w:t>
            </w:r>
            <w:proofErr w:type="spellStart"/>
            <w:r w:rsidRPr="00993D6F">
              <w:rPr>
                <w:rFonts w:cs="∞~Úø◊áÎ"/>
                <w:b w:val="0"/>
                <w:lang w:val="fr-FR"/>
              </w:rPr>
              <w:t>coincides</w:t>
            </w:r>
            <w:proofErr w:type="spellEnd"/>
            <w:r w:rsidRPr="00993D6F">
              <w:rPr>
                <w:rFonts w:cs="∞~Úø◊áÎ"/>
                <w:b w:val="0"/>
                <w:lang w:val="fr-FR"/>
              </w:rPr>
              <w:t xml:space="preserve"> </w:t>
            </w:r>
            <w:proofErr w:type="spellStart"/>
            <w:r w:rsidRPr="00993D6F">
              <w:rPr>
                <w:rFonts w:cs="∞~Úø◊áÎ"/>
                <w:b w:val="0"/>
                <w:lang w:val="fr-FR"/>
              </w:rPr>
              <w:t>with</w:t>
            </w:r>
            <w:proofErr w:type="spellEnd"/>
            <w:r w:rsidRPr="00993D6F">
              <w:rPr>
                <w:rFonts w:cs="∞~Úø◊áÎ"/>
                <w:b w:val="0"/>
                <w:lang w:val="fr-FR"/>
              </w:rPr>
              <w:t xml:space="preserve"> the first </w:t>
            </w:r>
            <w:proofErr w:type="spellStart"/>
            <w:r w:rsidRPr="00993D6F">
              <w:rPr>
                <w:rFonts w:cs="∞~Úø◊áÎ"/>
                <w:b w:val="0"/>
                <w:lang w:val="fr-FR"/>
              </w:rPr>
              <w:t>Annual</w:t>
            </w:r>
            <w:proofErr w:type="spellEnd"/>
            <w:r w:rsidRPr="00993D6F">
              <w:rPr>
                <w:rFonts w:cs="∞~Úø◊áÎ"/>
                <w:b w:val="0"/>
                <w:lang w:val="fr-FR"/>
              </w:rPr>
              <w:t xml:space="preserve"> Open Workshop of HELCATS, </w:t>
            </w:r>
            <w:proofErr w:type="spellStart"/>
            <w:r w:rsidRPr="00993D6F">
              <w:rPr>
                <w:rFonts w:cs="∞~Úø◊áÎ"/>
                <w:b w:val="0"/>
                <w:lang w:val="fr-FR"/>
              </w:rPr>
              <w:t>where</w:t>
            </w:r>
            <w:proofErr w:type="spellEnd"/>
            <w:r w:rsidRPr="00993D6F">
              <w:rPr>
                <w:rFonts w:cs="∞~Úø◊áÎ"/>
                <w:b w:val="0"/>
                <w:lang w:val="fr-FR"/>
              </w:rPr>
              <w:t xml:space="preserve"> the HELCATS </w:t>
            </w:r>
            <w:proofErr w:type="spellStart"/>
            <w:r w:rsidRPr="00993D6F">
              <w:rPr>
                <w:rFonts w:cs="∞~Úø◊áÎ"/>
                <w:b w:val="0"/>
                <w:lang w:val="fr-FR"/>
              </w:rPr>
              <w:t>community</w:t>
            </w:r>
            <w:proofErr w:type="spellEnd"/>
            <w:r w:rsidRPr="00993D6F">
              <w:rPr>
                <w:rFonts w:cs="∞~Úø◊áÎ"/>
                <w:b w:val="0"/>
                <w:lang w:val="fr-FR"/>
              </w:rPr>
              <w:t xml:space="preserve"> and the </w:t>
            </w:r>
            <w:proofErr w:type="spellStart"/>
            <w:r w:rsidRPr="00993D6F">
              <w:rPr>
                <w:rFonts w:cs="∞~Úø◊áÎ"/>
                <w:b w:val="0"/>
                <w:lang w:val="fr-FR"/>
              </w:rPr>
              <w:t>wider</w:t>
            </w:r>
            <w:proofErr w:type="spellEnd"/>
            <w:r w:rsidRPr="00993D6F">
              <w:rPr>
                <w:rFonts w:cs="∞~Úø◊áÎ"/>
                <w:b w:val="0"/>
                <w:lang w:val="fr-FR"/>
              </w:rPr>
              <w:t xml:space="preserve"> </w:t>
            </w:r>
            <w:proofErr w:type="spellStart"/>
            <w:r w:rsidRPr="00993D6F">
              <w:rPr>
                <w:rFonts w:cs="∞~Úø◊áÎ"/>
                <w:b w:val="0"/>
                <w:lang w:val="fr-FR"/>
              </w:rPr>
              <w:t>scientifc</w:t>
            </w:r>
            <w:proofErr w:type="spellEnd"/>
            <w:r w:rsidRPr="00993D6F">
              <w:rPr>
                <w:rFonts w:cs="∞~Úø◊áÎ"/>
                <w:b w:val="0"/>
                <w:lang w:val="fr-FR"/>
              </w:rPr>
              <w:t xml:space="preserv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engage in </w:t>
            </w:r>
            <w:proofErr w:type="spellStart"/>
            <w:r w:rsidRPr="00993D6F">
              <w:rPr>
                <w:rFonts w:cs="∞~Úø◊áÎ"/>
                <w:b w:val="0"/>
                <w:lang w:val="fr-FR"/>
              </w:rPr>
              <w:t>scientific</w:t>
            </w:r>
            <w:proofErr w:type="spellEnd"/>
            <w:r w:rsidRPr="00993D6F">
              <w:rPr>
                <w:rFonts w:cs="∞~Úø◊áÎ"/>
                <w:b w:val="0"/>
                <w:lang w:val="fr-FR"/>
              </w:rPr>
              <w:t xml:space="preserve">  discussion on </w:t>
            </w:r>
            <w:proofErr w:type="spellStart"/>
            <w:r w:rsidRPr="00993D6F">
              <w:rPr>
                <w:rFonts w:cs="∞~Úø◊áÎ"/>
                <w:b w:val="0"/>
                <w:lang w:val="fr-FR"/>
              </w:rPr>
              <w:t>project-related</w:t>
            </w:r>
            <w:proofErr w:type="spellEnd"/>
            <w:r w:rsidRPr="00993D6F">
              <w:rPr>
                <w:rFonts w:cs="∞~Úø◊áÎ"/>
                <w:b w:val="0"/>
                <w:lang w:val="fr-FR"/>
              </w:rPr>
              <w:t xml:space="preserve"> science. The Open Workshop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include</w:t>
            </w:r>
            <w:proofErr w:type="spellEnd"/>
            <w:r w:rsidRPr="00993D6F">
              <w:rPr>
                <w:rFonts w:cs="∞~Úø◊áÎ"/>
                <w:b w:val="0"/>
                <w:lang w:val="fr-FR"/>
              </w:rPr>
              <w:t xml:space="preserve"> key </w:t>
            </w:r>
            <w:proofErr w:type="spellStart"/>
            <w:r w:rsidRPr="00993D6F">
              <w:rPr>
                <w:rFonts w:cs="∞~Úø◊áÎ"/>
                <w:b w:val="0"/>
                <w:lang w:val="fr-FR"/>
              </w:rPr>
              <w:t>presentations</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the HELCATS team and </w:t>
            </w:r>
            <w:proofErr w:type="spellStart"/>
            <w:r w:rsidRPr="00993D6F">
              <w:rPr>
                <w:rFonts w:cs="∞~Úø◊áÎ"/>
                <w:b w:val="0"/>
                <w:lang w:val="fr-FR"/>
              </w:rPr>
              <w:t>from</w:t>
            </w:r>
            <w:proofErr w:type="spellEnd"/>
            <w:r w:rsidRPr="00993D6F">
              <w:rPr>
                <w:rFonts w:cs="∞~Úø◊áÎ"/>
                <w:b w:val="0"/>
                <w:lang w:val="fr-FR"/>
              </w:rPr>
              <w:t xml:space="preserve"> the </w:t>
            </w:r>
            <w:proofErr w:type="spellStart"/>
            <w:r w:rsidRPr="00993D6F">
              <w:rPr>
                <w:rFonts w:cs="∞~Úø◊áÎ"/>
                <w:b w:val="0"/>
                <w:lang w:val="fr-FR"/>
              </w:rPr>
              <w:t>community</w:t>
            </w:r>
            <w:proofErr w:type="spellEnd"/>
            <w:r w:rsidRPr="00993D6F">
              <w:rPr>
                <w:rFonts w:cs="∞~Úø◊áÎ"/>
                <w:b w:val="0"/>
                <w:lang w:val="fr-FR"/>
              </w:rPr>
              <w:t xml:space="preserve"> (</w:t>
            </w:r>
            <w:proofErr w:type="spellStart"/>
            <w:r w:rsidRPr="00993D6F">
              <w:rPr>
                <w:rFonts w:cs="∞~Úø◊áÎ"/>
                <w:b w:val="0"/>
                <w:lang w:val="fr-FR"/>
              </w:rPr>
              <w:t>see</w:t>
            </w:r>
            <w:proofErr w:type="spellEnd"/>
            <w:r w:rsidRPr="00993D6F">
              <w:rPr>
                <w:rFonts w:cs="∞~Úø◊áÎ"/>
                <w:b w:val="0"/>
                <w:lang w:val="fr-FR"/>
              </w:rPr>
              <w:t xml:space="preserve"> the </w:t>
            </w:r>
            <w:proofErr w:type="spellStart"/>
            <w:r w:rsidRPr="00993D6F">
              <w:rPr>
                <w:rFonts w:cs="∞~Úø◊áÎ"/>
                <w:b w:val="0"/>
                <w:lang w:val="fr-FR"/>
              </w:rPr>
              <w:t>details</w:t>
            </w:r>
            <w:proofErr w:type="spellEnd"/>
            <w:r w:rsidRPr="00993D6F">
              <w:rPr>
                <w:rFonts w:cs="∞~Úø◊áÎ"/>
                <w:b w:val="0"/>
                <w:lang w:val="fr-FR"/>
              </w:rPr>
              <w:t xml:space="preserve"> on the </w:t>
            </w:r>
            <w:proofErr w:type="spellStart"/>
            <w:r w:rsidRPr="00993D6F">
              <w:rPr>
                <w:rFonts w:cs="∞~Úø◊áÎ"/>
                <w:b w:val="0"/>
                <w:lang w:val="fr-FR"/>
              </w:rPr>
              <w:t>website</w:t>
            </w:r>
            <w:proofErr w:type="spellEnd"/>
            <w:r w:rsidRPr="00993D6F">
              <w:rPr>
                <w:rFonts w:cs="∞~Úø◊áÎ"/>
                <w:b w:val="0"/>
                <w:lang w:val="fr-FR"/>
              </w:rPr>
              <w:t xml:space="preserve">) and </w:t>
            </w:r>
            <w:proofErr w:type="spellStart"/>
            <w:r w:rsidRPr="00993D6F">
              <w:rPr>
                <w:rFonts w:cs="∞~Úø◊áÎ"/>
                <w:b w:val="0"/>
                <w:lang w:val="fr-FR"/>
              </w:rPr>
              <w:t>is</w:t>
            </w:r>
            <w:proofErr w:type="spellEnd"/>
            <w:r w:rsidRPr="00993D6F">
              <w:rPr>
                <w:rFonts w:cs="∞~Úø◊áÎ"/>
                <w:b w:val="0"/>
                <w:lang w:val="fr-FR"/>
              </w:rPr>
              <w:t xml:space="preserve"> a major </w:t>
            </w:r>
            <w:proofErr w:type="spellStart"/>
            <w:r w:rsidRPr="00993D6F">
              <w:rPr>
                <w:rFonts w:cs="∞~Úø◊áÎ"/>
                <w:b w:val="0"/>
                <w:lang w:val="fr-FR"/>
              </w:rPr>
              <w:t>tool</w:t>
            </w:r>
            <w:proofErr w:type="spellEnd"/>
            <w:r w:rsidRPr="00993D6F">
              <w:rPr>
                <w:rFonts w:cs="∞~Úø◊áÎ"/>
                <w:b w:val="0"/>
                <w:lang w:val="fr-FR"/>
              </w:rPr>
              <w:t xml:space="preserve"> for </w:t>
            </w:r>
            <w:proofErr w:type="spellStart"/>
            <w:r w:rsidRPr="00993D6F">
              <w:rPr>
                <w:rFonts w:cs="∞~Úø◊áÎ"/>
                <w:b w:val="0"/>
                <w:lang w:val="fr-FR"/>
              </w:rPr>
              <w:t>advertising</w:t>
            </w:r>
            <w:proofErr w:type="spellEnd"/>
            <w:r w:rsidRPr="00993D6F">
              <w:rPr>
                <w:rFonts w:cs="∞~Úø◊áÎ"/>
                <w:b w:val="0"/>
                <w:lang w:val="fr-FR"/>
              </w:rPr>
              <w:t xml:space="preserve"> HELCATS </w:t>
            </w:r>
            <w:proofErr w:type="spellStart"/>
            <w:r w:rsidRPr="00993D6F">
              <w:rPr>
                <w:rFonts w:cs="∞~Úø◊áÎ"/>
                <w:b w:val="0"/>
                <w:lang w:val="fr-FR"/>
              </w:rPr>
              <w:t>progress</w:t>
            </w:r>
            <w:proofErr w:type="spellEnd"/>
            <w:r w:rsidRPr="00993D6F">
              <w:rPr>
                <w:rFonts w:cs="∞~Úø◊áÎ"/>
                <w:b w:val="0"/>
                <w:lang w:val="fr-FR"/>
              </w:rPr>
              <w:t xml:space="preserve"> and </w:t>
            </w:r>
            <w:proofErr w:type="spellStart"/>
            <w:r w:rsidRPr="00993D6F">
              <w:rPr>
                <w:rFonts w:cs="∞~Úø◊áÎ"/>
                <w:b w:val="0"/>
                <w:lang w:val="fr-FR"/>
              </w:rPr>
              <w:t>activities</w:t>
            </w:r>
            <w:proofErr w:type="spellEnd"/>
            <w:r w:rsidRPr="00993D6F">
              <w:rPr>
                <w:rFonts w:cs="∞~Úø◊áÎ"/>
                <w:b w:val="0"/>
                <w:lang w:val="fr-FR"/>
              </w:rPr>
              <w:t xml:space="preserve">. A full programme of  </w:t>
            </w:r>
            <w:proofErr w:type="spellStart"/>
            <w:r w:rsidRPr="00993D6F">
              <w:rPr>
                <w:rFonts w:cs="∞~Úø◊áÎ"/>
                <w:b w:val="0"/>
                <w:lang w:val="fr-FR"/>
              </w:rPr>
              <w:t>talks</w:t>
            </w:r>
            <w:proofErr w:type="spellEnd"/>
            <w:r w:rsidRPr="00993D6F">
              <w:rPr>
                <w:rFonts w:cs="∞~Úø◊áÎ"/>
                <w:b w:val="0"/>
                <w:lang w:val="fr-FR"/>
              </w:rPr>
              <w:t xml:space="preserve"> has been </w:t>
            </w:r>
            <w:proofErr w:type="spellStart"/>
            <w:r w:rsidRPr="00993D6F">
              <w:rPr>
                <w:rFonts w:cs="∞~Úø◊áÎ"/>
                <w:b w:val="0"/>
                <w:lang w:val="fr-FR"/>
              </w:rPr>
              <w:t>scheduled</w:t>
            </w:r>
            <w:proofErr w:type="spellEnd"/>
            <w:r w:rsidRPr="00993D6F">
              <w:rPr>
                <w:rFonts w:cs="∞~Úø◊áÎ"/>
                <w:b w:val="0"/>
                <w:lang w:val="fr-FR"/>
              </w:rPr>
              <w:t xml:space="preserve"> and a </w:t>
            </w:r>
            <w:proofErr w:type="spellStart"/>
            <w:r w:rsidRPr="00993D6F">
              <w:rPr>
                <w:rFonts w:cs="∞~Úø◊áÎ"/>
                <w:b w:val="0"/>
                <w:lang w:val="fr-FR"/>
              </w:rPr>
              <w:t>healthy</w:t>
            </w:r>
            <w:proofErr w:type="spellEnd"/>
            <w:r w:rsidRPr="00993D6F">
              <w:rPr>
                <w:rFonts w:cs="∞~Úø◊áÎ"/>
                <w:b w:val="0"/>
                <w:lang w:val="fr-FR"/>
              </w:rPr>
              <w:t xml:space="preserve"> </w:t>
            </w:r>
            <w:proofErr w:type="spellStart"/>
            <w:r w:rsidRPr="00993D6F">
              <w:rPr>
                <w:rFonts w:cs="∞~Úø◊áÎ"/>
                <w:b w:val="0"/>
                <w:lang w:val="fr-FR"/>
              </w:rPr>
              <w:t>attendance</w:t>
            </w:r>
            <w:proofErr w:type="spellEnd"/>
            <w:r w:rsidRPr="00993D6F">
              <w:rPr>
                <w:rFonts w:cs="∞~Úø◊áÎ"/>
                <w:b w:val="0"/>
                <w:lang w:val="fr-FR"/>
              </w:rPr>
              <w:t xml:space="preserve"> </w:t>
            </w:r>
            <w:proofErr w:type="spellStart"/>
            <w:r w:rsidRPr="00993D6F">
              <w:rPr>
                <w:rFonts w:cs="∞~Úø◊áÎ"/>
                <w:b w:val="0"/>
                <w:lang w:val="fr-FR"/>
              </w:rPr>
              <w:t>from</w:t>
            </w:r>
            <w:proofErr w:type="spellEnd"/>
            <w:r w:rsidRPr="00993D6F">
              <w:rPr>
                <w:rFonts w:cs="∞~Úø◊áÎ"/>
                <w:b w:val="0"/>
                <w:lang w:val="fr-FR"/>
              </w:rPr>
              <w:t xml:space="preserve"> </w:t>
            </w:r>
            <w:proofErr w:type="spellStart"/>
            <w:r w:rsidRPr="00993D6F">
              <w:rPr>
                <w:rFonts w:cs="∞~Úø◊áÎ"/>
                <w:b w:val="0"/>
                <w:lang w:val="fr-FR"/>
              </w:rPr>
              <w:t>within</w:t>
            </w:r>
            <w:proofErr w:type="spellEnd"/>
            <w:r w:rsidRPr="00993D6F">
              <w:rPr>
                <w:rFonts w:cs="∞~Úø◊áÎ"/>
                <w:b w:val="0"/>
                <w:lang w:val="fr-FR"/>
              </w:rPr>
              <w:t xml:space="preserve"> the </w:t>
            </w:r>
            <w:proofErr w:type="spellStart"/>
            <w:r w:rsidRPr="00993D6F">
              <w:rPr>
                <w:rFonts w:cs="∞~Úø◊áÎ"/>
                <w:b w:val="0"/>
                <w:lang w:val="fr-FR"/>
              </w:rPr>
              <w:t>project</w:t>
            </w:r>
            <w:proofErr w:type="spellEnd"/>
            <w:r w:rsidRPr="00993D6F">
              <w:rPr>
                <w:rFonts w:cs="∞~Úø◊áÎ"/>
                <w:b w:val="0"/>
                <w:lang w:val="fr-FR"/>
              </w:rPr>
              <w:t xml:space="preserve"> and </w:t>
            </w:r>
            <w:proofErr w:type="spellStart"/>
            <w:r w:rsidRPr="00993D6F">
              <w:rPr>
                <w:rFonts w:cs="∞~Úø◊áÎ"/>
                <w:b w:val="0"/>
                <w:lang w:val="fr-FR"/>
              </w:rPr>
              <w:t>beyond</w:t>
            </w:r>
            <w:proofErr w:type="spellEnd"/>
            <w:r w:rsidRPr="00993D6F">
              <w:rPr>
                <w:rFonts w:cs="∞~Úø◊áÎ"/>
                <w:b w:val="0"/>
                <w:lang w:val="fr-FR"/>
              </w:rPr>
              <w:t xml:space="preserve"> </w:t>
            </w:r>
            <w:proofErr w:type="spellStart"/>
            <w:r w:rsidRPr="00993D6F">
              <w:rPr>
                <w:rFonts w:cs="∞~Úø◊áÎ"/>
                <w:b w:val="0"/>
                <w:lang w:val="fr-FR"/>
              </w:rPr>
              <w:t>guarantees</w:t>
            </w:r>
            <w:proofErr w:type="spellEnd"/>
            <w:r w:rsidRPr="00993D6F">
              <w:rPr>
                <w:rFonts w:cs="∞~Úø◊áÎ"/>
                <w:b w:val="0"/>
                <w:lang w:val="fr-FR"/>
              </w:rPr>
              <w:t xml:space="preserve"> </w:t>
            </w:r>
            <w:proofErr w:type="spellStart"/>
            <w:r w:rsidRPr="00993D6F">
              <w:rPr>
                <w:rFonts w:cs="∞~Úø◊áÎ"/>
                <w:b w:val="0"/>
                <w:lang w:val="fr-FR"/>
              </w:rPr>
              <w:t>that</w:t>
            </w:r>
            <w:proofErr w:type="spellEnd"/>
            <w:r w:rsidRPr="00993D6F">
              <w:rPr>
                <w:rFonts w:cs="∞~Úø◊áÎ"/>
                <w:b w:val="0"/>
                <w:lang w:val="fr-FR"/>
              </w:rPr>
              <w:t xml:space="preserve"> </w:t>
            </w:r>
            <w:proofErr w:type="spellStart"/>
            <w:r w:rsidRPr="00993D6F">
              <w:rPr>
                <w:rFonts w:cs="∞~Úø◊áÎ"/>
                <w:b w:val="0"/>
                <w:lang w:val="fr-FR"/>
              </w:rPr>
              <w:t>this</w:t>
            </w:r>
            <w:proofErr w:type="spellEnd"/>
            <w:r w:rsidRPr="00993D6F">
              <w:rPr>
                <w:rFonts w:cs="∞~Úø◊áÎ"/>
                <w:b w:val="0"/>
                <w:lang w:val="fr-FR"/>
              </w:rPr>
              <w:t xml:space="preserve"> </w:t>
            </w:r>
            <w:proofErr w:type="spellStart"/>
            <w:r w:rsidRPr="00993D6F">
              <w:rPr>
                <w:rFonts w:cs="∞~Úø◊áÎ"/>
                <w:b w:val="0"/>
                <w:lang w:val="fr-FR"/>
              </w:rPr>
              <w:t>will</w:t>
            </w:r>
            <w:proofErr w:type="spellEnd"/>
            <w:r w:rsidRPr="00993D6F">
              <w:rPr>
                <w:rFonts w:cs="∞~Úø◊áÎ"/>
                <w:b w:val="0"/>
                <w:lang w:val="fr-FR"/>
              </w:rPr>
              <w:t xml:space="preserve"> </w:t>
            </w:r>
            <w:proofErr w:type="spellStart"/>
            <w:r w:rsidRPr="00993D6F">
              <w:rPr>
                <w:rFonts w:cs="∞~Úø◊áÎ"/>
                <w:b w:val="0"/>
                <w:lang w:val="fr-FR"/>
              </w:rPr>
              <w:t>be</w:t>
            </w:r>
            <w:proofErr w:type="spellEnd"/>
            <w:r w:rsidRPr="00993D6F">
              <w:rPr>
                <w:rFonts w:cs="∞~Úø◊áÎ"/>
                <w:b w:val="0"/>
                <w:lang w:val="fr-FR"/>
              </w:rPr>
              <w:t xml:space="preserve"> major </w:t>
            </w:r>
            <w:proofErr w:type="spellStart"/>
            <w:r w:rsidRPr="00993D6F">
              <w:rPr>
                <w:rFonts w:cs="∞~Úø◊áÎ"/>
                <w:b w:val="0"/>
                <w:lang w:val="fr-FR"/>
              </w:rPr>
              <w:t>event</w:t>
            </w:r>
            <w:proofErr w:type="spellEnd"/>
            <w:r w:rsidRPr="00993D6F">
              <w:rPr>
                <w:rFonts w:cs="∞~Úø◊áÎ"/>
                <w:b w:val="0"/>
                <w:lang w:val="fr-FR"/>
              </w:rPr>
              <w:t xml:space="preserve"> for </w:t>
            </w:r>
            <w:proofErr w:type="spellStart"/>
            <w:r w:rsidRPr="00993D6F">
              <w:rPr>
                <w:rFonts w:cs="∞~Úø◊áÎ"/>
                <w:b w:val="0"/>
                <w:lang w:val="fr-FR"/>
              </w:rPr>
              <w:t>heliospheric</w:t>
            </w:r>
            <w:proofErr w:type="spellEnd"/>
            <w:r w:rsidRPr="00993D6F">
              <w:rPr>
                <w:rFonts w:cs="∞~Úø◊áÎ"/>
                <w:b w:val="0"/>
                <w:lang w:val="fr-FR"/>
              </w:rPr>
              <w:t xml:space="preserve"> </w:t>
            </w:r>
            <w:proofErr w:type="spellStart"/>
            <w:r w:rsidRPr="00993D6F">
              <w:rPr>
                <w:rFonts w:cs="∞~Úø◊áÎ"/>
                <w:b w:val="0"/>
                <w:lang w:val="fr-FR"/>
              </w:rPr>
              <w:t>physics</w:t>
            </w:r>
            <w:proofErr w:type="spellEnd"/>
            <w:r w:rsidRPr="00993D6F">
              <w:rPr>
                <w:rFonts w:cs="∞~Úø◊áÎ"/>
                <w:b w:val="0"/>
                <w:lang w:val="fr-FR"/>
              </w:rPr>
              <w:t>.</w:t>
            </w:r>
          </w:p>
          <w:p w14:paraId="06D76838" w14:textId="77777777" w:rsidR="00993D6F" w:rsidRDefault="00993D6F" w:rsidP="00993D6F">
            <w:pPr>
              <w:widowControl w:val="0"/>
              <w:autoSpaceDE w:val="0"/>
              <w:autoSpaceDN w:val="0"/>
              <w:adjustRightInd w:val="0"/>
              <w:spacing w:before="120" w:line="240" w:lineRule="exact"/>
              <w:rPr>
                <w:b w:val="0"/>
              </w:rPr>
            </w:pPr>
            <w:proofErr w:type="spellStart"/>
            <w:r w:rsidRPr="00993D6F">
              <w:rPr>
                <w:rFonts w:cs="∞~Úø◊áÎ"/>
                <w:b w:val="0"/>
                <w:lang w:val="fr-FR"/>
              </w:rPr>
              <w:t>Whilst</w:t>
            </w:r>
            <w:proofErr w:type="spellEnd"/>
            <w:r w:rsidRPr="00993D6F">
              <w:rPr>
                <w:rFonts w:cs="∞~Úø◊áÎ"/>
                <w:b w:val="0"/>
                <w:lang w:val="fr-FR"/>
              </w:rPr>
              <w:t xml:space="preserve"> a </w:t>
            </w:r>
            <w:proofErr w:type="spellStart"/>
            <w:r w:rsidRPr="00993D6F">
              <w:rPr>
                <w:rFonts w:cs="∞~Úø◊áÎ"/>
                <w:b w:val="0"/>
                <w:lang w:val="fr-FR"/>
              </w:rPr>
              <w:t>number</w:t>
            </w:r>
            <w:proofErr w:type="spellEnd"/>
            <w:r w:rsidRPr="00993D6F">
              <w:rPr>
                <w:rFonts w:cs="∞~Úø◊áÎ"/>
                <w:b w:val="0"/>
                <w:lang w:val="fr-FR"/>
              </w:rPr>
              <w:t xml:space="preserve"> of </w:t>
            </w:r>
            <w:proofErr w:type="spellStart"/>
            <w:r w:rsidRPr="00993D6F">
              <w:rPr>
                <w:rFonts w:cs="∞~Úø◊áÎ"/>
                <w:b w:val="0"/>
                <w:lang w:val="fr-FR"/>
              </w:rPr>
              <w:t>preject-related</w:t>
            </w:r>
            <w:proofErr w:type="spellEnd"/>
            <w:r w:rsidRPr="00993D6F">
              <w:rPr>
                <w:rFonts w:cs="∞~Úø◊áÎ"/>
                <w:b w:val="0"/>
                <w:lang w:val="fr-FR"/>
              </w:rPr>
              <w:t xml:space="preserve"> publications are </w:t>
            </w:r>
            <w:proofErr w:type="spellStart"/>
            <w:r w:rsidRPr="00993D6F">
              <w:rPr>
                <w:rFonts w:cs="∞~Úø◊áÎ"/>
                <w:b w:val="0"/>
                <w:lang w:val="fr-FR"/>
              </w:rPr>
              <w:t>listed</w:t>
            </w:r>
            <w:proofErr w:type="spellEnd"/>
            <w:r w:rsidRPr="00993D6F">
              <w:rPr>
                <w:rFonts w:cs="∞~Úø◊áÎ"/>
                <w:b w:val="0"/>
                <w:lang w:val="fr-FR"/>
              </w:rPr>
              <w:t xml:space="preserve"> in the WP descriptions </w:t>
            </w:r>
            <w:proofErr w:type="spellStart"/>
            <w:r w:rsidRPr="00993D6F">
              <w:rPr>
                <w:rFonts w:cs="∞~Úø◊áÎ"/>
                <w:b w:val="0"/>
                <w:lang w:val="fr-FR"/>
              </w:rPr>
              <w:t>above</w:t>
            </w:r>
            <w:proofErr w:type="spellEnd"/>
            <w:r w:rsidRPr="00993D6F">
              <w:rPr>
                <w:rFonts w:cs="∞~Úø◊áÎ"/>
                <w:b w:val="0"/>
                <w:lang w:val="fr-FR"/>
              </w:rPr>
              <w:t xml:space="preserve">, </w:t>
            </w:r>
            <w:proofErr w:type="spellStart"/>
            <w:r w:rsidRPr="00993D6F">
              <w:rPr>
                <w:rFonts w:cs="∞~Úø◊áÎ"/>
                <w:b w:val="0"/>
                <w:lang w:val="fr-FR"/>
              </w:rPr>
              <w:t>some</w:t>
            </w:r>
            <w:proofErr w:type="spellEnd"/>
            <w:r w:rsidRPr="00993D6F">
              <w:rPr>
                <w:rFonts w:cs="∞~Úø◊áÎ"/>
                <w:b w:val="0"/>
                <w:lang w:val="fr-FR"/>
              </w:rPr>
              <w:t xml:space="preserve"> HELCATS participants have </w:t>
            </w:r>
            <w:proofErr w:type="spellStart"/>
            <w:r w:rsidRPr="00993D6F">
              <w:rPr>
                <w:rFonts w:cs="∞~Úø◊áÎ"/>
                <w:b w:val="0"/>
                <w:lang w:val="fr-FR"/>
              </w:rPr>
              <w:t>presented</w:t>
            </w:r>
            <w:proofErr w:type="spellEnd"/>
            <w:r w:rsidRPr="00993D6F">
              <w:rPr>
                <w:rFonts w:cs="∞~Úø◊áÎ"/>
                <w:b w:val="0"/>
                <w:lang w:val="fr-FR"/>
              </w:rPr>
              <w:t xml:space="preserve"> HELCATS </w:t>
            </w:r>
            <w:proofErr w:type="spellStart"/>
            <w:r w:rsidRPr="00993D6F">
              <w:rPr>
                <w:rFonts w:cs="∞~Úø◊áÎ"/>
                <w:b w:val="0"/>
                <w:lang w:val="fr-FR"/>
              </w:rPr>
              <w:t>results</w:t>
            </w:r>
            <w:proofErr w:type="spellEnd"/>
            <w:r w:rsidRPr="00993D6F">
              <w:rPr>
                <w:rFonts w:cs="∞~Úø◊áÎ"/>
                <w:b w:val="0"/>
                <w:lang w:val="fr-FR"/>
              </w:rPr>
              <w:t xml:space="preserve"> at major meetings, </w:t>
            </w:r>
            <w:proofErr w:type="spellStart"/>
            <w:r w:rsidRPr="00993D6F">
              <w:rPr>
                <w:rFonts w:cs="∞~Úø◊áÎ"/>
                <w:b w:val="0"/>
                <w:lang w:val="fr-FR"/>
              </w:rPr>
              <w:t>e.g</w:t>
            </w:r>
            <w:proofErr w:type="spellEnd"/>
            <w:r w:rsidRPr="00993D6F">
              <w:rPr>
                <w:rFonts w:cs="∞~Úø◊áÎ"/>
                <w:b w:val="0"/>
                <w:lang w:val="fr-FR"/>
              </w:rPr>
              <w:t xml:space="preserve">. Eduardo Sanchez-Diaz has </w:t>
            </w:r>
            <w:proofErr w:type="spellStart"/>
            <w:r w:rsidRPr="00993D6F">
              <w:rPr>
                <w:rFonts w:cs="∞~Úø◊áÎ"/>
                <w:b w:val="0"/>
                <w:lang w:val="fr-FR"/>
              </w:rPr>
              <w:t>presented</w:t>
            </w:r>
            <w:proofErr w:type="spellEnd"/>
            <w:r w:rsidRPr="00993D6F">
              <w:rPr>
                <w:rFonts w:cs="∞~Úø◊áÎ"/>
                <w:b w:val="0"/>
                <w:lang w:val="fr-FR"/>
              </w:rPr>
              <w:t xml:space="preserve"> </w:t>
            </w:r>
            <w:proofErr w:type="spellStart"/>
            <w:r w:rsidRPr="00993D6F">
              <w:rPr>
                <w:rFonts w:cs="∞~Úø◊áÎ"/>
                <w:b w:val="0"/>
                <w:lang w:val="fr-FR"/>
              </w:rPr>
              <w:t>his</w:t>
            </w:r>
            <w:proofErr w:type="spellEnd"/>
            <w:r w:rsidRPr="00993D6F">
              <w:rPr>
                <w:rFonts w:cs="∞~Úø◊áÎ"/>
                <w:b w:val="0"/>
                <w:lang w:val="fr-FR"/>
              </w:rPr>
              <w:t xml:space="preserve"> </w:t>
            </w:r>
            <w:proofErr w:type="spellStart"/>
            <w:r w:rsidRPr="00993D6F">
              <w:rPr>
                <w:rFonts w:cs="∞~Úø◊áÎ"/>
                <w:b w:val="0"/>
                <w:lang w:val="fr-FR"/>
              </w:rPr>
              <w:t>results</w:t>
            </w:r>
            <w:proofErr w:type="spellEnd"/>
            <w:r w:rsidRPr="00993D6F">
              <w:rPr>
                <w:rFonts w:cs="∞~Úø◊áÎ"/>
                <w:b w:val="0"/>
                <w:lang w:val="fr-FR"/>
              </w:rPr>
              <w:t xml:space="preserve"> on the </w:t>
            </w:r>
            <w:proofErr w:type="spellStart"/>
            <w:r w:rsidRPr="00993D6F">
              <w:rPr>
                <w:rFonts w:cs="∞~Úø◊áÎ"/>
                <w:b w:val="0"/>
                <w:lang w:val="fr-FR"/>
              </w:rPr>
              <w:t>very</w:t>
            </w:r>
            <w:proofErr w:type="spellEnd"/>
            <w:r w:rsidRPr="00993D6F">
              <w:rPr>
                <w:rFonts w:cs="∞~Úø◊áÎ"/>
                <w:b w:val="0"/>
                <w:lang w:val="fr-FR"/>
              </w:rPr>
              <w:t xml:space="preserve"> slow </w:t>
            </w:r>
            <w:proofErr w:type="spellStart"/>
            <w:r w:rsidRPr="00993D6F">
              <w:rPr>
                <w:rFonts w:cs="∞~Úø◊áÎ"/>
                <w:b w:val="0"/>
                <w:lang w:val="fr-FR"/>
              </w:rPr>
              <w:t>solar</w:t>
            </w:r>
            <w:proofErr w:type="spellEnd"/>
            <w:r w:rsidRPr="00993D6F">
              <w:rPr>
                <w:rFonts w:cs="∞~Úø◊áÎ"/>
                <w:b w:val="0"/>
                <w:lang w:val="fr-FR"/>
              </w:rPr>
              <w:t xml:space="preserve"> </w:t>
            </w:r>
            <w:proofErr w:type="spellStart"/>
            <w:r w:rsidRPr="00993D6F">
              <w:rPr>
                <w:rFonts w:cs="∞~Úø◊áÎ"/>
                <w:b w:val="0"/>
                <w:lang w:val="fr-FR"/>
              </w:rPr>
              <w:t>wind</w:t>
            </w:r>
            <w:proofErr w:type="spellEnd"/>
            <w:r w:rsidRPr="00993D6F">
              <w:rPr>
                <w:rFonts w:cs="∞~Úø◊áÎ"/>
                <w:b w:val="0"/>
                <w:lang w:val="fr-FR"/>
              </w:rPr>
              <w:t xml:space="preserve"> at EGU in April 2015, and </w:t>
            </w:r>
            <w:proofErr w:type="spellStart"/>
            <w:r w:rsidRPr="00993D6F">
              <w:rPr>
                <w:b w:val="0"/>
              </w:rPr>
              <w:t>Rui</w:t>
            </w:r>
            <w:proofErr w:type="spellEnd"/>
            <w:r w:rsidRPr="00993D6F">
              <w:rPr>
                <w:b w:val="0"/>
              </w:rPr>
              <w:t xml:space="preserve"> Pinto showed the results of work on solar </w:t>
            </w:r>
            <w:r w:rsidRPr="00993D6F">
              <w:rPr>
                <w:b w:val="0"/>
              </w:rPr>
              <w:lastRenderedPageBreak/>
              <w:t>wind acceleration at the AIC meeting in Tampa, Florida in April 2015</w:t>
            </w:r>
            <w:r>
              <w:rPr>
                <w:b w:val="0"/>
              </w:rPr>
              <w:t>.</w:t>
            </w:r>
          </w:p>
          <w:p w14:paraId="10C5E8D0" w14:textId="77777777" w:rsidR="00993D6F" w:rsidRDefault="00993D6F" w:rsidP="00993D6F">
            <w:pPr>
              <w:widowControl w:val="0"/>
              <w:autoSpaceDE w:val="0"/>
              <w:autoSpaceDN w:val="0"/>
              <w:adjustRightInd w:val="0"/>
              <w:spacing w:before="120" w:line="240" w:lineRule="exact"/>
            </w:pPr>
          </w:p>
        </w:tc>
      </w:tr>
      <w:tr w:rsidR="00993D6F" w:rsidRPr="00404801" w14:paraId="1795BF3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01EF5A2" w14:textId="77777777" w:rsidR="00DC0A7C" w:rsidRDefault="00DC0A7C" w:rsidP="00993D6F">
            <w:pPr>
              <w:widowControl w:val="0"/>
              <w:autoSpaceDE w:val="0"/>
              <w:autoSpaceDN w:val="0"/>
              <w:adjustRightInd w:val="0"/>
              <w:rPr>
                <w:rFonts w:cs="∞~Úø◊áÎ"/>
                <w:lang w:val="fr-FR"/>
              </w:rPr>
            </w:pPr>
          </w:p>
          <w:p w14:paraId="1EC24309" w14:textId="77777777" w:rsidR="00993D6F" w:rsidRPr="00993D6F" w:rsidRDefault="00993D6F" w:rsidP="00993D6F">
            <w:pPr>
              <w:widowControl w:val="0"/>
              <w:autoSpaceDE w:val="0"/>
              <w:autoSpaceDN w:val="0"/>
              <w:adjustRightInd w:val="0"/>
              <w:rPr>
                <w:rFonts w:cs="∞~Úø◊áÎ"/>
                <w:lang w:val="fr-FR"/>
              </w:rPr>
            </w:pPr>
            <w:r>
              <w:rPr>
                <w:rFonts w:cs="∞~Úø◊áÎ"/>
                <w:lang w:val="fr-FR"/>
              </w:rPr>
              <w:t>WP8 TASK 8.3</w:t>
            </w:r>
            <w:r w:rsidRPr="00993D6F">
              <w:rPr>
                <w:rFonts w:cs="∞~Úø◊áÎ"/>
                <w:lang w:val="fr-FR"/>
              </w:rPr>
              <w:t xml:space="preserve"> – </w:t>
            </w:r>
            <w:r>
              <w:rPr>
                <w:rFonts w:cs="∞~Úø◊áÎ"/>
                <w:lang w:val="fr-FR"/>
              </w:rPr>
              <w:t>INSTALLATION OF RELEVANT DOCUMENTS, CATALOGUES, PUBLICATIONS ON THE PROJECT WEBSITE</w:t>
            </w:r>
            <w:r w:rsidRPr="00993D6F">
              <w:rPr>
                <w:rFonts w:cs="∞~Úø◊áÎ"/>
                <w:lang w:val="fr-FR"/>
              </w:rPr>
              <w:t xml:space="preserve"> (TASK LEAD: STFC)</w:t>
            </w:r>
          </w:p>
          <w:p w14:paraId="1D927B6D" w14:textId="77777777" w:rsidR="00DC0A7C" w:rsidRPr="00DC0A7C" w:rsidRDefault="00993D6F" w:rsidP="00DC0A7C">
            <w:pPr>
              <w:spacing w:before="120" w:after="120"/>
              <w:rPr>
                <w:rFonts w:cs="∞~Úø◊áÎ"/>
                <w:b w:val="0"/>
                <w:lang w:val="fr-FR"/>
              </w:rPr>
            </w:pPr>
            <w:r>
              <w:rPr>
                <w:rFonts w:cs="∞~Úø◊áÎ"/>
                <w:b w:val="0"/>
                <w:lang w:val="fr-FR"/>
              </w:rPr>
              <w:t xml:space="preserve">The </w:t>
            </w:r>
            <w:proofErr w:type="spellStart"/>
            <w:r>
              <w:rPr>
                <w:rFonts w:cs="∞~Úø◊áÎ"/>
                <w:b w:val="0"/>
                <w:lang w:val="fr-FR"/>
              </w:rPr>
              <w:t>website</w:t>
            </w:r>
            <w:proofErr w:type="spellEnd"/>
            <w:r>
              <w:rPr>
                <w:rFonts w:cs="∞~Úø◊áÎ"/>
                <w:b w:val="0"/>
                <w:lang w:val="fr-FR"/>
              </w:rPr>
              <w:t xml:space="preserve"> has been </w:t>
            </w:r>
            <w:proofErr w:type="spellStart"/>
            <w:r>
              <w:rPr>
                <w:rFonts w:cs="∞~Úø◊áÎ"/>
                <w:b w:val="0"/>
                <w:lang w:val="fr-FR"/>
              </w:rPr>
              <w:t>actively</w:t>
            </w:r>
            <w:proofErr w:type="spellEnd"/>
            <w:r>
              <w:rPr>
                <w:rFonts w:cs="∞~Úø◊áÎ"/>
                <w:b w:val="0"/>
                <w:lang w:val="fr-FR"/>
              </w:rPr>
              <w:t xml:space="preserve"> </w:t>
            </w:r>
            <w:proofErr w:type="spellStart"/>
            <w:r>
              <w:rPr>
                <w:rFonts w:cs="∞~Úø◊áÎ"/>
                <w:b w:val="0"/>
                <w:lang w:val="fr-FR"/>
              </w:rPr>
              <w:t>utilised</w:t>
            </w:r>
            <w:proofErr w:type="spellEnd"/>
            <w:r>
              <w:rPr>
                <w:rFonts w:cs="∞~Úø◊áÎ"/>
                <w:b w:val="0"/>
                <w:lang w:val="fr-FR"/>
              </w:rPr>
              <w:t xml:space="preserve"> </w:t>
            </w:r>
            <w:proofErr w:type="spellStart"/>
            <w:r>
              <w:rPr>
                <w:rFonts w:cs="∞~Úø◊áÎ"/>
                <w:b w:val="0"/>
                <w:lang w:val="fr-FR"/>
              </w:rPr>
              <w:t>from</w:t>
            </w:r>
            <w:proofErr w:type="spellEnd"/>
            <w:r>
              <w:rPr>
                <w:rFonts w:cs="∞~Úø◊áÎ"/>
                <w:b w:val="0"/>
                <w:lang w:val="fr-FR"/>
              </w:rPr>
              <w:t xml:space="preserve"> the </w:t>
            </w:r>
            <w:proofErr w:type="spellStart"/>
            <w:r>
              <w:rPr>
                <w:rFonts w:cs="∞~Úø◊áÎ"/>
                <w:b w:val="0"/>
                <w:lang w:val="fr-FR"/>
              </w:rPr>
              <w:t>start</w:t>
            </w:r>
            <w:proofErr w:type="spellEnd"/>
            <w:r>
              <w:rPr>
                <w:rFonts w:cs="∞~Úø◊áÎ"/>
                <w:b w:val="0"/>
                <w:lang w:val="fr-FR"/>
              </w:rPr>
              <w:t xml:space="preserve"> of the HELCATS </w:t>
            </w:r>
            <w:proofErr w:type="spellStart"/>
            <w:r>
              <w:rPr>
                <w:rFonts w:cs="∞~Úø◊áÎ"/>
                <w:b w:val="0"/>
                <w:lang w:val="fr-FR"/>
              </w:rPr>
              <w:t>project</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basic information, but </w:t>
            </w:r>
            <w:proofErr w:type="spellStart"/>
            <w:r>
              <w:rPr>
                <w:rFonts w:cs="∞~Úø◊áÎ"/>
                <w:b w:val="0"/>
                <w:lang w:val="fr-FR"/>
              </w:rPr>
              <w:t>also</w:t>
            </w:r>
            <w:proofErr w:type="spellEnd"/>
            <w:r>
              <w:rPr>
                <w:rFonts w:cs="∞~Úø◊áÎ"/>
                <w:b w:val="0"/>
                <w:lang w:val="fr-FR"/>
              </w:rPr>
              <w:t xml:space="preserve"> </w:t>
            </w:r>
            <w:proofErr w:type="spellStart"/>
            <w:r>
              <w:rPr>
                <w:rFonts w:cs="∞~Úø◊áÎ"/>
                <w:b w:val="0"/>
                <w:lang w:val="fr-FR"/>
              </w:rPr>
              <w:t>with</w:t>
            </w:r>
            <w:proofErr w:type="spellEnd"/>
            <w:r>
              <w:rPr>
                <w:rFonts w:cs="∞~Úø◊áÎ"/>
                <w:b w:val="0"/>
                <w:lang w:val="fr-FR"/>
              </w:rPr>
              <w:t xml:space="preserve"> </w:t>
            </w:r>
            <w:proofErr w:type="spellStart"/>
            <w:r>
              <w:rPr>
                <w:rFonts w:cs="∞~Úø◊áÎ"/>
                <w:b w:val="0"/>
                <w:lang w:val="fr-FR"/>
              </w:rPr>
              <w:t>posted</w:t>
            </w:r>
            <w:proofErr w:type="spellEnd"/>
            <w:r>
              <w:rPr>
                <w:rFonts w:cs="∞~Úø◊áÎ"/>
                <w:b w:val="0"/>
                <w:lang w:val="fr-FR"/>
              </w:rPr>
              <w:t xml:space="preserve"> meeting information, documents, reports and minutes of meetings and </w:t>
            </w:r>
            <w:proofErr w:type="spellStart"/>
            <w:r>
              <w:rPr>
                <w:rFonts w:cs="∞~Úø◊áÎ"/>
                <w:b w:val="0"/>
                <w:lang w:val="fr-FR"/>
              </w:rPr>
              <w:t>teleconferences</w:t>
            </w:r>
            <w:proofErr w:type="spellEnd"/>
            <w:r>
              <w:rPr>
                <w:rFonts w:cs="∞~Úø◊áÎ"/>
                <w:b w:val="0"/>
                <w:lang w:val="fr-FR"/>
              </w:rPr>
              <w:t xml:space="preserve">. This </w:t>
            </w:r>
            <w:proofErr w:type="spellStart"/>
            <w:r>
              <w:rPr>
                <w:rFonts w:cs="∞~Úø◊áÎ"/>
                <w:b w:val="0"/>
                <w:lang w:val="fr-FR"/>
              </w:rPr>
              <w:t>includes</w:t>
            </w:r>
            <w:proofErr w:type="spellEnd"/>
            <w:r>
              <w:rPr>
                <w:rFonts w:cs="∞~Úø◊áÎ"/>
                <w:b w:val="0"/>
                <w:lang w:val="fr-FR"/>
              </w:rPr>
              <w:t xml:space="preserve"> the catalogues </w:t>
            </w:r>
            <w:proofErr w:type="spellStart"/>
            <w:r>
              <w:rPr>
                <w:rFonts w:cs="∞~Úø◊áÎ"/>
                <w:b w:val="0"/>
                <w:lang w:val="fr-FR"/>
              </w:rPr>
              <w:t>themselves</w:t>
            </w:r>
            <w:proofErr w:type="spellEnd"/>
            <w:r>
              <w:rPr>
                <w:rFonts w:cs="∞~Úø◊áÎ"/>
                <w:b w:val="0"/>
                <w:lang w:val="fr-FR"/>
              </w:rPr>
              <w:t xml:space="preserve">. Most of the site </w:t>
            </w:r>
            <w:proofErr w:type="spellStart"/>
            <w:r>
              <w:rPr>
                <w:rFonts w:cs="∞~Úø◊áÎ"/>
                <w:b w:val="0"/>
                <w:lang w:val="fr-FR"/>
              </w:rPr>
              <w:t>is</w:t>
            </w:r>
            <w:proofErr w:type="spellEnd"/>
            <w:r>
              <w:rPr>
                <w:rFonts w:cs="∞~Úø◊áÎ"/>
                <w:b w:val="0"/>
                <w:lang w:val="fr-FR"/>
              </w:rPr>
              <w:t xml:space="preserve"> public, but </w:t>
            </w:r>
            <w:proofErr w:type="spellStart"/>
            <w:r>
              <w:rPr>
                <w:rFonts w:cs="∞~Úø◊áÎ"/>
                <w:b w:val="0"/>
                <w:lang w:val="fr-FR"/>
              </w:rPr>
              <w:t>there</w:t>
            </w:r>
            <w:proofErr w:type="spellEnd"/>
            <w:r>
              <w:rPr>
                <w:rFonts w:cs="∞~Úø◊áÎ"/>
                <w:b w:val="0"/>
                <w:lang w:val="fr-FR"/>
              </w:rPr>
              <w:t xml:space="preserve"> </w:t>
            </w:r>
            <w:proofErr w:type="spellStart"/>
            <w:r>
              <w:rPr>
                <w:rFonts w:cs="∞~Úø◊áÎ"/>
                <w:b w:val="0"/>
                <w:lang w:val="fr-FR"/>
              </w:rPr>
              <w:t>is</w:t>
            </w:r>
            <w:proofErr w:type="spellEnd"/>
            <w:r>
              <w:rPr>
                <w:rFonts w:cs="∞~Úø◊áÎ"/>
                <w:b w:val="0"/>
                <w:lang w:val="fr-FR"/>
              </w:rPr>
              <w:t xml:space="preserve"> a </w:t>
            </w:r>
            <w:proofErr w:type="spellStart"/>
            <w:r>
              <w:rPr>
                <w:rFonts w:cs="∞~Úø◊áÎ"/>
                <w:b w:val="0"/>
                <w:lang w:val="fr-FR"/>
              </w:rPr>
              <w:t>private</w:t>
            </w:r>
            <w:proofErr w:type="spellEnd"/>
            <w:r>
              <w:rPr>
                <w:rFonts w:cs="∞~Úø◊áÎ"/>
                <w:b w:val="0"/>
                <w:lang w:val="fr-FR"/>
              </w:rPr>
              <w:t xml:space="preserve"> </w:t>
            </w:r>
            <w:proofErr w:type="spellStart"/>
            <w:r>
              <w:rPr>
                <w:rFonts w:cs="∞~Úø◊áÎ"/>
                <w:b w:val="0"/>
                <w:lang w:val="fr-FR"/>
              </w:rPr>
              <w:t>project</w:t>
            </w:r>
            <w:proofErr w:type="spellEnd"/>
            <w:r>
              <w:rPr>
                <w:rFonts w:cs="∞~Úø◊áÎ"/>
                <w:b w:val="0"/>
                <w:lang w:val="fr-FR"/>
              </w:rPr>
              <w:t xml:space="preserve"> area </w:t>
            </w:r>
            <w:proofErr w:type="spellStart"/>
            <w:r>
              <w:rPr>
                <w:rFonts w:cs="∞~Úø◊áÎ"/>
                <w:b w:val="0"/>
                <w:lang w:val="fr-FR"/>
              </w:rPr>
              <w:t>where</w:t>
            </w:r>
            <w:proofErr w:type="spellEnd"/>
            <w:r>
              <w:rPr>
                <w:rFonts w:cs="∞~Úø◊áÎ"/>
                <w:b w:val="0"/>
                <w:lang w:val="fr-FR"/>
              </w:rPr>
              <w:t xml:space="preserve"> </w:t>
            </w:r>
            <w:proofErr w:type="spellStart"/>
            <w:r>
              <w:rPr>
                <w:rFonts w:cs="∞~Úø◊áÎ"/>
                <w:b w:val="0"/>
                <w:lang w:val="fr-FR"/>
              </w:rPr>
              <w:t>some</w:t>
            </w:r>
            <w:proofErr w:type="spellEnd"/>
            <w:r>
              <w:rPr>
                <w:rFonts w:cs="∞~Úø◊áÎ"/>
                <w:b w:val="0"/>
                <w:lang w:val="fr-FR"/>
              </w:rPr>
              <w:t xml:space="preserve"> telecon minutes are </w:t>
            </w:r>
            <w:proofErr w:type="spellStart"/>
            <w:r>
              <w:rPr>
                <w:rFonts w:cs="∞~Úø◊áÎ"/>
                <w:b w:val="0"/>
                <w:lang w:val="fr-FR"/>
              </w:rPr>
              <w:t>lodged</w:t>
            </w:r>
            <w:proofErr w:type="spellEnd"/>
            <w:r>
              <w:rPr>
                <w:rFonts w:cs="∞~Úø◊áÎ"/>
                <w:b w:val="0"/>
                <w:lang w:val="fr-FR"/>
              </w:rPr>
              <w:t>.</w:t>
            </w:r>
          </w:p>
        </w:tc>
      </w:tr>
      <w:tr w:rsidR="00993D6F" w:rsidRPr="00404801" w14:paraId="682F274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6D49649" w14:textId="77777777" w:rsidR="00993D6F" w:rsidRPr="00404801" w:rsidRDefault="00993D6F" w:rsidP="00993D6F">
            <w:pPr>
              <w:spacing w:before="120" w:after="120" w:line="240" w:lineRule="exact"/>
              <w:rPr>
                <w:rFonts w:cs="∞~Úø◊áÎ"/>
                <w:lang w:val="fr-FR"/>
              </w:rPr>
            </w:pPr>
            <w:r>
              <w:t xml:space="preserve">WP8 </w:t>
            </w:r>
            <w:r w:rsidRPr="00404801">
              <w:t>TASK 8.4</w:t>
            </w:r>
            <w:r w:rsidR="005D656A">
              <w:t xml:space="preserve"> </w:t>
            </w:r>
            <w:r w:rsidRPr="00404801">
              <w:rPr>
                <w:rFonts w:cs="∞~Úø◊áÎ"/>
                <w:lang w:val="fr-FR"/>
              </w:rPr>
              <w:t xml:space="preserve">- </w:t>
            </w:r>
            <w:r>
              <w:rPr>
                <w:rFonts w:cs="∞~Úø◊áÎ"/>
                <w:lang w:val="fr-FR"/>
              </w:rPr>
              <w:t>INTEGRATE WITH RELEVANT, ESTABLISHED COMMUNITY FACILITIES AND WEBSITES (TASK LEAD: STFC)</w:t>
            </w:r>
          </w:p>
          <w:p w14:paraId="04966669" w14:textId="77777777" w:rsidR="00993D6F" w:rsidRPr="00AB45A0" w:rsidRDefault="00993D6F" w:rsidP="00993D6F">
            <w:pPr>
              <w:widowControl w:val="0"/>
              <w:autoSpaceDE w:val="0"/>
              <w:autoSpaceDN w:val="0"/>
              <w:adjustRightInd w:val="0"/>
              <w:rPr>
                <w:b w:val="0"/>
              </w:rPr>
            </w:pPr>
            <w:r>
              <w:rPr>
                <w:b w:val="0"/>
              </w:rPr>
              <w:t>The WP descriptions, above, have discussed the progress of the catalogues as the</w:t>
            </w:r>
            <w:r w:rsidR="005D656A">
              <w:rPr>
                <w:b w:val="0"/>
              </w:rPr>
              <w:t>y</w:t>
            </w:r>
            <w:r>
              <w:rPr>
                <w:b w:val="0"/>
              </w:rPr>
              <w:t xml:space="preserve"> develop, and this includes the use and links to existing catalogues and websites for comparisons. The comparison of HI and coronagraph CME</w:t>
            </w:r>
            <w:r w:rsidR="005D656A">
              <w:rPr>
                <w:b w:val="0"/>
              </w:rPr>
              <w:t xml:space="preserve"> catalogues is a case in point, as is the integration of the catalogue facilities at RAL (STFC) with the UK Solar System Data Centre. Another facility that is key to the HELCATS work, for WP5 and 6, is the AMDA facility at UPS. The ENLIL work is also linking to an established MHD model and we have </w:t>
            </w:r>
            <w:r w:rsidRPr="00AB45A0">
              <w:rPr>
                <w:b w:val="0"/>
              </w:rPr>
              <w:t>integrated ENLIL simulations to the propagationtool.cdpp.eu so that the communi</w:t>
            </w:r>
            <w:r w:rsidR="005D656A">
              <w:rPr>
                <w:b w:val="0"/>
              </w:rPr>
              <w:t>ty can also have access to the</w:t>
            </w:r>
            <w:r w:rsidRPr="00AB45A0">
              <w:rPr>
                <w:b w:val="0"/>
              </w:rPr>
              <w:t xml:space="preserve"> synthetic J-maps.</w:t>
            </w:r>
            <w:r w:rsidR="005D656A">
              <w:rPr>
                <w:b w:val="0"/>
              </w:rPr>
              <w:t xml:space="preserve"> Thus, the project has many ‘integration’ activities in progress and we refer the reader to the relevant WP sections.</w:t>
            </w:r>
          </w:p>
          <w:p w14:paraId="18E36F3D" w14:textId="77777777" w:rsidR="00993D6F" w:rsidRDefault="00993D6F" w:rsidP="00993D6F">
            <w:pPr>
              <w:widowControl w:val="0"/>
              <w:autoSpaceDE w:val="0"/>
              <w:autoSpaceDN w:val="0"/>
              <w:adjustRightInd w:val="0"/>
              <w:rPr>
                <w:rFonts w:cs="∞~Úø◊áÎ"/>
                <w:lang w:val="fr-FR"/>
              </w:rPr>
            </w:pPr>
          </w:p>
        </w:tc>
      </w:tr>
      <w:tr w:rsidR="005D656A" w:rsidRPr="00404801" w14:paraId="6C97D72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40226B4" w14:textId="77777777" w:rsidR="005D656A" w:rsidRDefault="00F84D72" w:rsidP="00993D6F">
            <w:pPr>
              <w:spacing w:before="120" w:after="120" w:line="240" w:lineRule="exact"/>
            </w:pPr>
            <w:r>
              <w:t>WP8 TASK</w:t>
            </w:r>
            <w:r w:rsidR="005D656A">
              <w:t xml:space="preserve"> 8.5 – DISSEMINATION OF INFORMATION TO THE PUBLIC AND POLICY MAKERS (TASK LEAD: STFC)</w:t>
            </w:r>
          </w:p>
          <w:p w14:paraId="1193C0C7" w14:textId="77777777" w:rsidR="005D656A" w:rsidRDefault="005D656A" w:rsidP="00993D6F">
            <w:pPr>
              <w:spacing w:before="120" w:after="120" w:line="240" w:lineRule="exact"/>
              <w:rPr>
                <w:b w:val="0"/>
              </w:rPr>
            </w:pPr>
            <w:r>
              <w:rPr>
                <w:b w:val="0"/>
              </w:rPr>
              <w:t>The website is openly available to the public with information about the project and access to most of the proje</w:t>
            </w:r>
            <w:r w:rsidR="00F84D72">
              <w:rPr>
                <w:b w:val="0"/>
              </w:rPr>
              <w:t>ct documentation and activities</w:t>
            </w:r>
            <w:r>
              <w:rPr>
                <w:b w:val="0"/>
              </w:rPr>
              <w:t>.</w:t>
            </w:r>
            <w:r w:rsidR="00F84D72">
              <w:rPr>
                <w:b w:val="0"/>
              </w:rPr>
              <w:t xml:space="preserve"> The website includes news items, events, tweets and information on meetings.  There is much background information for the non-professional, interested reader. The HELCATS team members are very active in ‘live’ space projects (e.g. STEREO, Cluster, </w:t>
            </w:r>
            <w:proofErr w:type="spellStart"/>
            <w:r w:rsidR="00F84D72">
              <w:rPr>
                <w:b w:val="0"/>
              </w:rPr>
              <w:t>Hinode</w:t>
            </w:r>
            <w:proofErr w:type="spellEnd"/>
            <w:r w:rsidR="00F84D72">
              <w:rPr>
                <w:b w:val="0"/>
              </w:rPr>
              <w:t>)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Steering Committee, including the Coordinator and the Scientific and technical Manager, are actively involved in SSA projects. In the UK this has involved close involvement with the Met Office, which is now an established space weather forecasting facility for the UK Government.</w:t>
            </w:r>
          </w:p>
          <w:p w14:paraId="6C574FA8" w14:textId="77777777" w:rsidR="00DC0A7C" w:rsidRPr="005D656A" w:rsidRDefault="00DC0A7C" w:rsidP="00993D6F">
            <w:pPr>
              <w:spacing w:before="120" w:after="120" w:line="240" w:lineRule="exact"/>
              <w:rPr>
                <w:b w:val="0"/>
              </w:rPr>
            </w:pPr>
          </w:p>
        </w:tc>
      </w:tr>
      <w:tr w:rsidR="00F84D72" w:rsidRPr="00404801" w14:paraId="7BE3C25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8265F45" w14:textId="77777777" w:rsidR="00F84D72" w:rsidRDefault="00F84D72" w:rsidP="00F84D72">
            <w:pPr>
              <w:spacing w:before="120" w:after="120"/>
              <w:rPr>
                <w:color w:val="262626" w:themeColor="accent6" w:themeShade="80"/>
              </w:rPr>
            </w:pPr>
            <w:r>
              <w:rPr>
                <w:color w:val="262626" w:themeColor="accent6" w:themeShade="80"/>
              </w:rPr>
              <w:t>WP8 SUMMARY/NEXT STEPS:</w:t>
            </w:r>
          </w:p>
          <w:p w14:paraId="13219B08" w14:textId="77777777" w:rsidR="00F84D72" w:rsidRDefault="00F84D72" w:rsidP="00F84D72">
            <w:pPr>
              <w:spacing w:before="120" w:after="120" w:line="240" w:lineRule="exact"/>
              <w:rPr>
                <w:b w:val="0"/>
              </w:rPr>
            </w:pPr>
            <w:r>
              <w:rPr>
                <w:b w:val="0"/>
              </w:rPr>
              <w:t xml:space="preserve">The WP8 descriptions, above, are clearly defining an on-going process in terms of </w:t>
            </w:r>
            <w:r w:rsidR="0013341E">
              <w:rPr>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14:paraId="0B4547E5" w14:textId="77777777" w:rsidR="00DC0A7C" w:rsidRDefault="00DC0A7C" w:rsidP="00F84D72">
            <w:pPr>
              <w:spacing w:before="120" w:after="120" w:line="240" w:lineRule="exact"/>
            </w:pPr>
          </w:p>
        </w:tc>
      </w:tr>
    </w:tbl>
    <w:p w14:paraId="6BA2FBD0" w14:textId="77777777" w:rsidR="007C5E92" w:rsidRDefault="007C5E92" w:rsidP="007C5E92">
      <w:pPr>
        <w:widowControl w:val="0"/>
        <w:autoSpaceDE w:val="0"/>
        <w:autoSpaceDN w:val="0"/>
        <w:adjustRightInd w:val="0"/>
        <w:rPr>
          <w:rFonts w:cs="∞~Úø◊áÎ"/>
          <w:lang w:val="fr-FR"/>
        </w:rPr>
      </w:pPr>
    </w:p>
    <w:p w14:paraId="66A33898" w14:textId="77777777" w:rsidR="00993D6F" w:rsidRDefault="00993D6F" w:rsidP="007C5E92">
      <w:pPr>
        <w:widowControl w:val="0"/>
        <w:autoSpaceDE w:val="0"/>
        <w:autoSpaceDN w:val="0"/>
        <w:adjustRightInd w:val="0"/>
        <w:spacing w:before="120" w:after="120" w:line="240" w:lineRule="exact"/>
      </w:pPr>
    </w:p>
    <w:p w14:paraId="1EBF1DED" w14:textId="77777777" w:rsidR="00993D6F" w:rsidRDefault="00993D6F" w:rsidP="00993D6F">
      <w:pPr>
        <w:widowControl w:val="0"/>
        <w:autoSpaceDE w:val="0"/>
        <w:autoSpaceDN w:val="0"/>
        <w:adjustRightInd w:val="0"/>
        <w:rPr>
          <w:rFonts w:cs="∞~Úø◊áÎ"/>
          <w:lang w:val="fr-FR"/>
        </w:rPr>
      </w:pPr>
    </w:p>
    <w:p w14:paraId="24EBC67F" w14:textId="77777777" w:rsidR="00993D6F" w:rsidRDefault="00993D6F" w:rsidP="00993D6F">
      <w:pPr>
        <w:widowControl w:val="0"/>
        <w:autoSpaceDE w:val="0"/>
        <w:autoSpaceDN w:val="0"/>
        <w:adjustRightInd w:val="0"/>
        <w:spacing w:before="120" w:after="120" w:line="240" w:lineRule="exact"/>
      </w:pPr>
      <w:r>
        <w:t xml:space="preserve"> </w:t>
      </w:r>
    </w:p>
    <w:p w14:paraId="042AAEDD" w14:textId="77777777" w:rsidR="00993D6F" w:rsidRPr="007C5E92" w:rsidRDefault="00993D6F" w:rsidP="007C5E92">
      <w:pPr>
        <w:widowControl w:val="0"/>
        <w:autoSpaceDE w:val="0"/>
        <w:autoSpaceDN w:val="0"/>
        <w:adjustRightInd w:val="0"/>
        <w:spacing w:before="120" w:after="120" w:line="240" w:lineRule="exact"/>
        <w:rPr>
          <w:rFonts w:cs="∞~Úø◊áÎ"/>
          <w:lang w:val="fr-FR"/>
        </w:rPr>
      </w:pPr>
    </w:p>
    <w:p w14:paraId="7482F4A7" w14:textId="77777777" w:rsidR="00AB0C6A" w:rsidRPr="00404801" w:rsidRDefault="00AB0C6A" w:rsidP="00AB0C6A"/>
    <w:p w14:paraId="5EF0967D" w14:textId="77777777" w:rsidR="0078098D" w:rsidRDefault="00FD5C46" w:rsidP="0078098D">
      <w:pPr>
        <w:pStyle w:val="Heading1"/>
      </w:pPr>
      <w:r>
        <w:lastRenderedPageBreak/>
        <w:t>Summary</w:t>
      </w:r>
    </w:p>
    <w:p w14:paraId="4ECA21EF" w14:textId="77777777" w:rsidR="0013341E" w:rsidRDefault="0013341E">
      <w:r w:rsidRPr="0013341E">
        <w:t>The</w:t>
      </w:r>
      <w:r>
        <w:t xml:space="preserve"> WP reports, above, describe a multifaceted project with clear aims and a focus on transients in the heliosphere. As planned, at the end of the first year,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14:paraId="3B84B693" w14:textId="77777777" w:rsidR="0013341E" w:rsidRDefault="0013341E">
      <w:r>
        <w:t xml:space="preserve">The WP descriptions provide specific summaries and pointers to the future but we bring out one point </w:t>
      </w:r>
      <w:proofErr w:type="gramStart"/>
      <w:r>
        <w:t>here, that</w:t>
      </w:r>
      <w:proofErr w:type="gramEnd"/>
      <w:r>
        <w:t xml:space="preserve">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methods, and the results will undoubtedly be fundamental to the application of HI observations in any future HI programme within a European space weather programme.</w:t>
      </w:r>
    </w:p>
    <w:p w14:paraId="6D5CFCB1" w14:textId="77777777" w:rsidR="0013341E" w:rsidRPr="0013341E" w:rsidRDefault="0013341E">
      <w:r>
        <w:t xml:space="preserve">Having said that, the careful coordination of HI and associated data with the key modelling codes means that the project is well set to provide a truly unprecedented view of the heliosphere for the scientific community. </w:t>
      </w:r>
    </w:p>
    <w:p w14:paraId="23570398" w14:textId="77777777" w:rsidR="004025B2" w:rsidRDefault="004025B2">
      <w:pPr>
        <w:rPr>
          <w:b/>
          <w:smallCaps/>
          <w:spacing w:val="5"/>
          <w:sz w:val="32"/>
          <w:szCs w:val="32"/>
        </w:rPr>
      </w:pPr>
    </w:p>
    <w:sectPr w:rsidR="004025B2" w:rsidSect="00647189">
      <w:headerReference w:type="default" r:id="rId35"/>
      <w:headerReference w:type="first" r:id="rId36"/>
      <w:footerReference w:type="first" r:id="rId37"/>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5C3A28" w14:textId="77777777" w:rsidR="003C5023" w:rsidRDefault="003C5023" w:rsidP="00474644">
      <w:pPr>
        <w:spacing w:after="0" w:line="240" w:lineRule="auto"/>
      </w:pPr>
      <w:r>
        <w:separator/>
      </w:r>
    </w:p>
  </w:endnote>
  <w:endnote w:type="continuationSeparator" w:id="0">
    <w:p w14:paraId="7C674E5F" w14:textId="77777777" w:rsidR="003C5023" w:rsidRDefault="003C5023"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5D656A" w14:paraId="0418E417" w14:textId="77777777" w:rsidTr="00DE39C1">
      <w:tc>
        <w:tcPr>
          <w:tcW w:w="2631" w:type="dxa"/>
          <w:vAlign w:val="bottom"/>
        </w:tcPr>
        <w:p w14:paraId="6DAF6FA2" w14:textId="77777777" w:rsidR="005D656A" w:rsidRDefault="005D656A" w:rsidP="00C44683">
          <w:pPr>
            <w:jc w:val="left"/>
          </w:pPr>
          <w:r>
            <w:rPr>
              <w:noProof/>
              <w:lang w:val="en-US" w:eastAsia="en-US"/>
            </w:rPr>
            <w:drawing>
              <wp:inline distT="0" distB="0" distL="0" distR="0" wp14:anchorId="3318F46A" wp14:editId="5F654838">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14:paraId="7E5A896B" w14:textId="77777777" w:rsidR="005D656A" w:rsidRDefault="005D656A" w:rsidP="00C44683">
          <w:pPr>
            <w:jc w:val="center"/>
          </w:pPr>
        </w:p>
      </w:tc>
      <w:tc>
        <w:tcPr>
          <w:tcW w:w="4930" w:type="dxa"/>
        </w:tcPr>
        <w:p w14:paraId="7256B98A" w14:textId="77777777" w:rsidR="005D656A" w:rsidRDefault="005D656A" w:rsidP="00C44683">
          <w:pPr>
            <w:jc w:val="center"/>
          </w:pPr>
          <w:r>
            <w:rPr>
              <w:noProof/>
              <w:lang w:val="en-US" w:eastAsia="en-US"/>
            </w:rPr>
            <w:drawing>
              <wp:inline distT="0" distB="0" distL="0" distR="0" wp14:anchorId="4B9071A5" wp14:editId="7F64B6F5">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14:paraId="49F2EAB2" w14:textId="77777777" w:rsidR="005D656A" w:rsidRDefault="005D65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47E074" w14:textId="77777777" w:rsidR="003C5023" w:rsidRDefault="003C5023" w:rsidP="00474644">
      <w:pPr>
        <w:spacing w:after="0" w:line="240" w:lineRule="auto"/>
      </w:pPr>
      <w:r>
        <w:separator/>
      </w:r>
    </w:p>
  </w:footnote>
  <w:footnote w:type="continuationSeparator" w:id="0">
    <w:p w14:paraId="52E7AA16" w14:textId="77777777" w:rsidR="003C5023" w:rsidRDefault="003C5023" w:rsidP="0047464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5D656A" w14:paraId="0BB7EDE4" w14:textId="77777777" w:rsidTr="00647189">
      <w:trPr>
        <w:trHeight w:val="227"/>
      </w:trPr>
      <w:tc>
        <w:tcPr>
          <w:tcW w:w="1848" w:type="dxa"/>
          <w:vMerge w:val="restart"/>
        </w:tcPr>
        <w:p w14:paraId="1FB06A5F" w14:textId="77777777" w:rsidR="005D656A" w:rsidRDefault="005D656A">
          <w:pPr>
            <w:pStyle w:val="Header"/>
          </w:pPr>
          <w:r>
            <w:rPr>
              <w:noProof/>
              <w:lang w:val="en-US" w:eastAsia="en-US"/>
            </w:rPr>
            <w:drawing>
              <wp:inline distT="0" distB="0" distL="0" distR="0" wp14:anchorId="67723BCD" wp14:editId="246D080F">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14:paraId="4DED864B" w14:textId="77777777" w:rsidR="005D656A" w:rsidRDefault="005D656A">
          <w:pPr>
            <w:pStyle w:val="Header"/>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546" w:type="dxa"/>
              <w:gridSpan w:val="3"/>
            </w:tcPr>
            <w:p w14:paraId="2C45C589" w14:textId="77777777" w:rsidR="005D656A" w:rsidRPr="00906AAA" w:rsidRDefault="005D656A" w:rsidP="00906AAA">
              <w:pPr>
                <w:pStyle w:val="Header"/>
                <w:jc w:val="right"/>
                <w:rPr>
                  <w:b/>
                </w:rPr>
              </w:pPr>
              <w:del w:id="55" w:author="qzs00392" w:date="2015-10-14T11:44:00Z">
                <w:r w:rsidDel="00A65FE5">
                  <w:rPr>
                    <w:b/>
                  </w:rPr>
                  <w:delText>HELCATS First Annual Report           May 2015</w:delText>
                </w:r>
              </w:del>
              <w:ins w:id="56" w:author="qzs00392" w:date="2015-10-14T11:44:00Z">
                <w:r w:rsidR="00A65FE5">
                  <w:rPr>
                    <w:b/>
                  </w:rPr>
                  <w:t>HELCATS 18 Month Report Oct 2015</w:t>
                </w:r>
              </w:ins>
            </w:p>
          </w:tc>
        </w:sdtContent>
      </w:sdt>
    </w:tr>
    <w:tr w:rsidR="005D656A" w14:paraId="540923CF" w14:textId="77777777" w:rsidTr="00C44683">
      <w:trPr>
        <w:trHeight w:val="227"/>
      </w:trPr>
      <w:tc>
        <w:tcPr>
          <w:tcW w:w="1848" w:type="dxa"/>
          <w:vMerge/>
        </w:tcPr>
        <w:p w14:paraId="2A2E047E" w14:textId="77777777" w:rsidR="005D656A" w:rsidRDefault="005D656A">
          <w:pPr>
            <w:pStyle w:val="Header"/>
          </w:pPr>
        </w:p>
      </w:tc>
      <w:tc>
        <w:tcPr>
          <w:tcW w:w="1848" w:type="dxa"/>
        </w:tcPr>
        <w:p w14:paraId="426F263F" w14:textId="77777777" w:rsidR="005D656A" w:rsidRDefault="005D656A">
          <w:pPr>
            <w:pStyle w:val="Header"/>
          </w:pPr>
        </w:p>
      </w:tc>
      <w:tc>
        <w:tcPr>
          <w:tcW w:w="5546" w:type="dxa"/>
          <w:gridSpan w:val="3"/>
        </w:tcPr>
        <w:p w14:paraId="3D1B1BE0" w14:textId="77777777" w:rsidR="005D656A" w:rsidRPr="00906AAA" w:rsidRDefault="009950E9" w:rsidP="00447F58">
          <w:pPr>
            <w:pStyle w:val="Header"/>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EndPr/>
            <w:sdtContent>
              <w:del w:id="57" w:author="qzs00392" w:date="2015-10-14T11:45:00Z">
                <w:r w:rsidR="005D656A" w:rsidDel="00A65FE5">
                  <w:delText>HELCATS_STFC_D1_4_1</w:delText>
                </w:r>
              </w:del>
              <w:ins w:id="58" w:author="qzs00392" w:date="2015-10-14T11:45:00Z">
                <w:r w:rsidR="00A65FE5">
                  <w:t>HELCATS_STFC_D1_5_1</w:t>
                </w:r>
              </w:ins>
            </w:sdtContent>
          </w:sdt>
        </w:p>
      </w:tc>
    </w:tr>
    <w:tr w:rsidR="005D656A" w14:paraId="4625ECAE" w14:textId="77777777" w:rsidTr="00647189">
      <w:trPr>
        <w:trHeight w:val="227"/>
      </w:trPr>
      <w:tc>
        <w:tcPr>
          <w:tcW w:w="1848" w:type="dxa"/>
          <w:vMerge/>
        </w:tcPr>
        <w:p w14:paraId="7DAFA851" w14:textId="77777777" w:rsidR="005D656A" w:rsidRDefault="005D656A">
          <w:pPr>
            <w:pStyle w:val="Header"/>
          </w:pPr>
        </w:p>
      </w:tc>
      <w:tc>
        <w:tcPr>
          <w:tcW w:w="1848" w:type="dxa"/>
        </w:tcPr>
        <w:p w14:paraId="56D92FC0" w14:textId="77777777" w:rsidR="005D656A" w:rsidRDefault="005D656A">
          <w:pPr>
            <w:pStyle w:val="Header"/>
          </w:pPr>
        </w:p>
      </w:tc>
      <w:tc>
        <w:tcPr>
          <w:tcW w:w="1848" w:type="dxa"/>
        </w:tcPr>
        <w:p w14:paraId="6509AA32" w14:textId="77777777" w:rsidR="005D656A" w:rsidRDefault="005D656A">
          <w:pPr>
            <w:pStyle w:val="Header"/>
          </w:pPr>
        </w:p>
      </w:tc>
      <w:tc>
        <w:tcPr>
          <w:tcW w:w="3698" w:type="dxa"/>
          <w:gridSpan w:val="2"/>
        </w:tcPr>
        <w:p w14:paraId="3ED32B03" w14:textId="77777777" w:rsidR="005D656A" w:rsidRPr="00906AAA" w:rsidRDefault="009950E9" w:rsidP="00906AAA">
          <w:pPr>
            <w:pStyle w:val="Header"/>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EndPr/>
            <w:sdtContent>
              <w:del w:id="59" w:author="qzs00392" w:date="2015-10-14T11:45:00Z">
                <w:r w:rsidR="005D656A" w:rsidDel="00A65FE5">
                  <w:rPr>
                    <w:i/>
                  </w:rPr>
                  <w:delText>Version: 1.0</w:delText>
                </w:r>
              </w:del>
              <w:ins w:id="60" w:author="qzs00392" w:date="2015-10-14T11:45:00Z">
                <w:r w:rsidR="00A65FE5">
                  <w:rPr>
                    <w:i/>
                  </w:rPr>
                  <w:t>Version: 0.1</w:t>
                </w:r>
              </w:ins>
            </w:sdtContent>
          </w:sdt>
          <w:proofErr w:type="gramStart"/>
          <w:r w:rsidR="005D656A" w:rsidRPr="00906AAA">
            <w:rPr>
              <w:i/>
            </w:rPr>
            <w:t xml:space="preserve">   </w:t>
          </w:r>
          <w:proofErr w:type="gramEnd"/>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10-01T00:00:00Z">
                <w:dateFormat w:val="yyyy-MM-dd"/>
                <w:lid w:val="en-GB"/>
                <w:storeMappedDataAs w:val="dateTime"/>
                <w:calendar w:val="gregorian"/>
              </w:date>
            </w:sdtPr>
            <w:sdtEndPr/>
            <w:sdtContent>
              <w:del w:id="61" w:author="qzs00392" w:date="2015-10-14T11:45:00Z">
                <w:r w:rsidR="005D656A" w:rsidDel="00A65FE5">
                  <w:rPr>
                    <w:i/>
                  </w:rPr>
                  <w:delText>2015-05-05</w:delText>
                </w:r>
              </w:del>
              <w:ins w:id="62" w:author="qzs00392" w:date="2015-10-14T11:45:00Z">
                <w:r w:rsidR="00A65FE5">
                  <w:rPr>
                    <w:i/>
                  </w:rPr>
                  <w:t>2015-10-01</w:t>
                </w:r>
              </w:ins>
            </w:sdtContent>
          </w:sdt>
        </w:p>
      </w:tc>
    </w:tr>
    <w:tr w:rsidR="005D656A" w14:paraId="5EADF408" w14:textId="77777777" w:rsidTr="00647189">
      <w:trPr>
        <w:trHeight w:val="222"/>
      </w:trPr>
      <w:tc>
        <w:tcPr>
          <w:tcW w:w="1848" w:type="dxa"/>
          <w:vMerge/>
        </w:tcPr>
        <w:p w14:paraId="37F599D7" w14:textId="77777777" w:rsidR="005D656A" w:rsidRDefault="005D656A">
          <w:pPr>
            <w:pStyle w:val="Header"/>
          </w:pPr>
        </w:p>
      </w:tc>
      <w:tc>
        <w:tcPr>
          <w:tcW w:w="1848" w:type="dxa"/>
        </w:tcPr>
        <w:p w14:paraId="641BA3A5" w14:textId="77777777" w:rsidR="005D656A" w:rsidRDefault="005D656A">
          <w:pPr>
            <w:pStyle w:val="Header"/>
          </w:pPr>
        </w:p>
      </w:tc>
      <w:tc>
        <w:tcPr>
          <w:tcW w:w="1848" w:type="dxa"/>
        </w:tcPr>
        <w:p w14:paraId="1361E947" w14:textId="77777777" w:rsidR="005D656A" w:rsidRDefault="005D656A">
          <w:pPr>
            <w:pStyle w:val="Header"/>
          </w:pPr>
        </w:p>
      </w:tc>
      <w:tc>
        <w:tcPr>
          <w:tcW w:w="1849" w:type="dxa"/>
        </w:tcPr>
        <w:p w14:paraId="2E3F17B2" w14:textId="77777777" w:rsidR="005D656A" w:rsidRDefault="005D656A">
          <w:pPr>
            <w:pStyle w:val="Header"/>
          </w:pPr>
        </w:p>
      </w:tc>
      <w:tc>
        <w:tcPr>
          <w:tcW w:w="1849" w:type="dxa"/>
        </w:tcPr>
        <w:p w14:paraId="457CC568" w14:textId="77777777" w:rsidR="005D656A" w:rsidRDefault="005D656A" w:rsidP="00906AAA">
          <w:pPr>
            <w:pStyle w:val="Header"/>
            <w:jc w:val="right"/>
          </w:pPr>
          <w:r>
            <w:t xml:space="preserve">Page </w:t>
          </w:r>
          <w:r>
            <w:rPr>
              <w:b/>
            </w:rPr>
            <w:fldChar w:fldCharType="begin"/>
          </w:r>
          <w:r>
            <w:rPr>
              <w:b/>
            </w:rPr>
            <w:instrText xml:space="preserve"> PAGE  \* Arabic  \* MERGEFORMAT </w:instrText>
          </w:r>
          <w:r>
            <w:rPr>
              <w:b/>
            </w:rPr>
            <w:fldChar w:fldCharType="separate"/>
          </w:r>
          <w:r w:rsidR="009950E9">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9950E9">
            <w:rPr>
              <w:b/>
              <w:noProof/>
            </w:rPr>
            <w:t>37</w:t>
          </w:r>
          <w:r>
            <w:rPr>
              <w:b/>
            </w:rPr>
            <w:fldChar w:fldCharType="end"/>
          </w:r>
        </w:p>
      </w:tc>
    </w:tr>
  </w:tbl>
  <w:p w14:paraId="5277BB29" w14:textId="77777777" w:rsidR="005D656A" w:rsidRDefault="005D656A" w:rsidP="006471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7D4A3" w14:textId="77777777" w:rsidR="005D656A" w:rsidRDefault="005D656A">
    <w:pPr>
      <w:pStyle w:val="Header"/>
    </w:pPr>
  </w:p>
  <w:p w14:paraId="60757383" w14:textId="77777777" w:rsidR="005D656A" w:rsidRDefault="005D656A">
    <w:pPr>
      <w:pStyle w:val="Header"/>
    </w:pPr>
  </w:p>
  <w:p w14:paraId="14DD6400" w14:textId="77777777" w:rsidR="005D656A" w:rsidRDefault="005D656A">
    <w:pPr>
      <w:pStyle w:val="Header"/>
    </w:pPr>
  </w:p>
  <w:p w14:paraId="0C520DB3" w14:textId="77777777" w:rsidR="005D656A" w:rsidRDefault="005D656A">
    <w:pPr>
      <w:pStyle w:val="Header"/>
    </w:pPr>
  </w:p>
  <w:p w14:paraId="42E43A42" w14:textId="77777777" w:rsidR="005D656A" w:rsidRDefault="005D656A" w:rsidP="00E943DC">
    <w:pPr>
      <w:jc w:val="center"/>
    </w:pPr>
    <w:r>
      <w:rPr>
        <w:noProof/>
        <w:lang w:val="en-US" w:eastAsia="en-US"/>
      </w:rPr>
      <w:drawing>
        <wp:inline distT="0" distB="0" distL="0" distR="0" wp14:anchorId="05DAE019" wp14:editId="38D3DED9">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5D656A" w14:paraId="72B452EC" w14:textId="77777777" w:rsidTr="00C44683">
      <w:tc>
        <w:tcPr>
          <w:tcW w:w="9242" w:type="dxa"/>
          <w:gridSpan w:val="3"/>
        </w:tcPr>
        <w:p w14:paraId="489BD296" w14:textId="77777777" w:rsidR="005D656A" w:rsidRPr="00E86DD2" w:rsidRDefault="005D656A" w:rsidP="00C44683">
          <w:pPr>
            <w:jc w:val="center"/>
            <w:rPr>
              <w:sz w:val="44"/>
            </w:rPr>
          </w:pPr>
          <w:r w:rsidRPr="00E86DD2">
            <w:rPr>
              <w:sz w:val="44"/>
            </w:rPr>
            <w:t xml:space="preserve">Heliospheric Cataloguing, Analysis </w:t>
          </w:r>
        </w:p>
        <w:p w14:paraId="1CEAB1D1" w14:textId="77777777" w:rsidR="005D656A" w:rsidRPr="00E86DD2" w:rsidRDefault="005D656A" w:rsidP="00C44683">
          <w:pPr>
            <w:jc w:val="center"/>
            <w:rPr>
              <w:b/>
            </w:rPr>
          </w:pPr>
          <w:r w:rsidRPr="00E86DD2">
            <w:rPr>
              <w:sz w:val="44"/>
            </w:rPr>
            <w:t>and Techniques Service</w:t>
          </w:r>
        </w:p>
      </w:tc>
    </w:tr>
    <w:tr w:rsidR="005D656A" w14:paraId="17BF5344" w14:textId="77777777" w:rsidTr="00C44683">
      <w:tc>
        <w:tcPr>
          <w:tcW w:w="3080" w:type="dxa"/>
        </w:tcPr>
        <w:p w14:paraId="0ADE2A30" w14:textId="77777777" w:rsidR="005D656A" w:rsidRDefault="005D656A" w:rsidP="00C44683">
          <w:pPr>
            <w:jc w:val="center"/>
          </w:pPr>
        </w:p>
      </w:tc>
      <w:tc>
        <w:tcPr>
          <w:tcW w:w="3081" w:type="dxa"/>
        </w:tcPr>
        <w:p w14:paraId="0805300F" w14:textId="77777777" w:rsidR="005D656A" w:rsidRDefault="005D656A" w:rsidP="00C44683">
          <w:pPr>
            <w:jc w:val="center"/>
          </w:pPr>
        </w:p>
      </w:tc>
      <w:tc>
        <w:tcPr>
          <w:tcW w:w="3081" w:type="dxa"/>
        </w:tcPr>
        <w:p w14:paraId="4A1160E7" w14:textId="77777777" w:rsidR="005D656A" w:rsidRDefault="005D656A" w:rsidP="00C44683">
          <w:pPr>
            <w:jc w:val="center"/>
          </w:pPr>
        </w:p>
      </w:tc>
    </w:tr>
    <w:tr w:rsidR="005D656A" w14:paraId="4DD6FD4B" w14:textId="77777777" w:rsidTr="00C44683">
      <w:tc>
        <w:tcPr>
          <w:tcW w:w="3080" w:type="dxa"/>
        </w:tcPr>
        <w:p w14:paraId="21EA06E9" w14:textId="77777777" w:rsidR="005D656A" w:rsidRDefault="005D656A" w:rsidP="00C44683">
          <w:pPr>
            <w:jc w:val="center"/>
          </w:pPr>
        </w:p>
      </w:tc>
      <w:tc>
        <w:tcPr>
          <w:tcW w:w="3081" w:type="dxa"/>
        </w:tcPr>
        <w:p w14:paraId="2A17DCC2" w14:textId="77777777" w:rsidR="005D656A" w:rsidRPr="00E86DD2" w:rsidRDefault="005D656A"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14:paraId="707CB638" w14:textId="77777777" w:rsidR="005D656A" w:rsidRPr="00E86DD2" w:rsidRDefault="005D656A" w:rsidP="00C44683">
          <w:pPr>
            <w:jc w:val="center"/>
            <w:rPr>
              <w:i/>
            </w:rPr>
          </w:pPr>
          <w:r w:rsidRPr="00E86DD2">
            <w:rPr>
              <w:i/>
              <w:sz w:val="24"/>
            </w:rPr>
            <w:t>FP7-SPACE-2013-1</w:t>
          </w:r>
        </w:p>
      </w:tc>
      <w:tc>
        <w:tcPr>
          <w:tcW w:w="3081" w:type="dxa"/>
        </w:tcPr>
        <w:p w14:paraId="7B6787F0" w14:textId="77777777" w:rsidR="005D656A" w:rsidRDefault="005D656A" w:rsidP="00C44683">
          <w:pPr>
            <w:jc w:val="center"/>
          </w:pPr>
        </w:p>
      </w:tc>
    </w:tr>
    <w:tr w:rsidR="005D656A" w14:paraId="573B0CFE" w14:textId="77777777" w:rsidTr="00C44683">
      <w:tc>
        <w:tcPr>
          <w:tcW w:w="3080" w:type="dxa"/>
        </w:tcPr>
        <w:p w14:paraId="4BC010DE" w14:textId="77777777" w:rsidR="005D656A" w:rsidRDefault="005D656A" w:rsidP="00C44683">
          <w:pPr>
            <w:jc w:val="center"/>
          </w:pPr>
        </w:p>
      </w:tc>
      <w:tc>
        <w:tcPr>
          <w:tcW w:w="3081" w:type="dxa"/>
        </w:tcPr>
        <w:p w14:paraId="225400B2" w14:textId="77777777" w:rsidR="005D656A" w:rsidRDefault="005D656A" w:rsidP="00C44683">
          <w:pPr>
            <w:jc w:val="center"/>
          </w:pPr>
        </w:p>
        <w:p w14:paraId="0BAB83A9" w14:textId="77777777" w:rsidR="005D656A" w:rsidRDefault="005D656A" w:rsidP="00C44683">
          <w:pPr>
            <w:jc w:val="center"/>
          </w:pPr>
        </w:p>
        <w:p w14:paraId="4DE69973" w14:textId="77777777" w:rsidR="005D656A" w:rsidRDefault="005D656A" w:rsidP="00C44683">
          <w:pPr>
            <w:jc w:val="center"/>
          </w:pPr>
        </w:p>
        <w:p w14:paraId="2299AD51" w14:textId="77777777" w:rsidR="005D656A" w:rsidRDefault="005D656A" w:rsidP="00C44683">
          <w:pPr>
            <w:jc w:val="center"/>
          </w:pPr>
        </w:p>
      </w:tc>
      <w:tc>
        <w:tcPr>
          <w:tcW w:w="3081" w:type="dxa"/>
        </w:tcPr>
        <w:p w14:paraId="7C9ABC69" w14:textId="77777777" w:rsidR="005D656A" w:rsidRDefault="005D656A" w:rsidP="00C44683">
          <w:pPr>
            <w:jc w:val="center"/>
          </w:pPr>
        </w:p>
      </w:tc>
    </w:tr>
    <w:tr w:rsidR="005D656A" w14:paraId="14CF54D9" w14:textId="77777777"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Content>
          <w:tc>
            <w:tcPr>
              <w:tcW w:w="9242" w:type="dxa"/>
              <w:gridSpan w:val="3"/>
            </w:tcPr>
            <w:p w14:paraId="0F6E4810" w14:textId="77777777" w:rsidR="005D656A" w:rsidRPr="00E86DD2" w:rsidRDefault="00A65FE5" w:rsidP="00A65FE5">
              <w:pPr>
                <w:jc w:val="center"/>
                <w:rPr>
                  <w:b/>
                  <w:sz w:val="56"/>
                </w:rPr>
              </w:pPr>
              <w:del w:id="63" w:author="qzs00392" w:date="2015-10-14T11:44:00Z">
                <w:r w:rsidDel="00A65FE5">
                  <w:rPr>
                    <w:b/>
                    <w:sz w:val="56"/>
                  </w:rPr>
                  <w:delText>HELCATS First Annual Report           May 2015</w:delText>
                </w:r>
              </w:del>
              <w:ins w:id="64" w:author="qzs00392" w:date="2015-10-14T11:44:00Z">
                <w:r>
                  <w:rPr>
                    <w:b/>
                    <w:sz w:val="56"/>
                  </w:rPr>
                  <w:t>HELCATS 18 Month Report Oct 2015</w:t>
                </w:r>
              </w:ins>
            </w:p>
          </w:tc>
        </w:sdtContent>
      </w:sdt>
    </w:tr>
    <w:tr w:rsidR="005D656A" w14:paraId="010EB52A" w14:textId="77777777" w:rsidTr="00C44683">
      <w:tc>
        <w:tcPr>
          <w:tcW w:w="3080" w:type="dxa"/>
        </w:tcPr>
        <w:p w14:paraId="70F6C3CC" w14:textId="77777777" w:rsidR="005D656A" w:rsidRDefault="005D656A"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Content>
          <w:tc>
            <w:tcPr>
              <w:tcW w:w="3081" w:type="dxa"/>
            </w:tcPr>
            <w:p w14:paraId="45C26770" w14:textId="77777777" w:rsidR="005D656A" w:rsidRPr="00E86DD2" w:rsidRDefault="00A65FE5" w:rsidP="00A65FE5">
              <w:pPr>
                <w:jc w:val="center"/>
                <w:rPr>
                  <w:i/>
                  <w:sz w:val="36"/>
                </w:rPr>
              </w:pPr>
              <w:del w:id="65" w:author="qzs00392" w:date="2015-10-14T11:44:00Z">
                <w:r w:rsidDel="00A65FE5">
                  <w:rPr>
                    <w:i/>
                    <w:sz w:val="36"/>
                  </w:rPr>
                  <w:delText>Version: 1.0</w:delText>
                </w:r>
              </w:del>
              <w:ins w:id="66" w:author="qzs00392" w:date="2015-10-14T11:45:00Z">
                <w:r>
                  <w:rPr>
                    <w:i/>
                    <w:sz w:val="36"/>
                  </w:rPr>
                  <w:t>Version: 0.1</w:t>
                </w:r>
              </w:ins>
            </w:p>
          </w:tc>
        </w:sdtContent>
      </w:sdt>
      <w:tc>
        <w:tcPr>
          <w:tcW w:w="3081" w:type="dxa"/>
        </w:tcPr>
        <w:p w14:paraId="4E07171E" w14:textId="77777777" w:rsidR="005D656A" w:rsidRDefault="005D656A" w:rsidP="00C44683">
          <w:pPr>
            <w:jc w:val="center"/>
          </w:pPr>
        </w:p>
      </w:tc>
    </w:tr>
    <w:tr w:rsidR="005D656A" w14:paraId="756F4F44" w14:textId="77777777" w:rsidTr="00C44683">
      <w:tc>
        <w:tcPr>
          <w:tcW w:w="3080" w:type="dxa"/>
        </w:tcPr>
        <w:p w14:paraId="2C48C8E0" w14:textId="77777777" w:rsidR="005D656A" w:rsidRDefault="005D656A" w:rsidP="00C44683"/>
      </w:tc>
      <w:tc>
        <w:tcPr>
          <w:tcW w:w="3081" w:type="dxa"/>
        </w:tcPr>
        <w:p w14:paraId="7F4F1130" w14:textId="77777777" w:rsidR="005D656A" w:rsidRDefault="005D656A" w:rsidP="00C44683"/>
      </w:tc>
      <w:tc>
        <w:tcPr>
          <w:tcW w:w="3081" w:type="dxa"/>
        </w:tcPr>
        <w:p w14:paraId="175365A6" w14:textId="77777777" w:rsidR="005D656A" w:rsidRDefault="005D656A" w:rsidP="00C44683">
          <w:pPr>
            <w:jc w:val="center"/>
          </w:pPr>
        </w:p>
      </w:tc>
    </w:tr>
  </w:tbl>
  <w:p w14:paraId="4A40EC39" w14:textId="77777777" w:rsidR="005D656A" w:rsidRDefault="005D656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6CC6209"/>
    <w:multiLevelType w:val="multilevel"/>
    <w:tmpl w:val="10E0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A72724B"/>
    <w:multiLevelType w:val="hybridMultilevel"/>
    <w:tmpl w:val="35881B3E"/>
    <w:lvl w:ilvl="0" w:tplc="96C20EF6">
      <w:numFmt w:val="bullet"/>
      <w:lvlText w:val="-"/>
      <w:lvlJc w:val="left"/>
      <w:pPr>
        <w:ind w:left="720" w:hanging="360"/>
      </w:pPr>
      <w:rPr>
        <w:rFonts w:ascii="Calibri" w:eastAsiaTheme="minorHAnsi" w:hAnsi="Calibri" w:cs="∞~Úø◊áÎ"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3"/>
  </w:num>
  <w:num w:numId="3">
    <w:abstractNumId w:val="2"/>
  </w:num>
  <w:num w:numId="4">
    <w:abstractNumId w:val="0"/>
  </w:num>
  <w:num w:numId="5">
    <w:abstractNumId w:val="13"/>
  </w:num>
  <w:num w:numId="6">
    <w:abstractNumId w:val="6"/>
  </w:num>
  <w:num w:numId="7">
    <w:abstractNumId w:val="11"/>
  </w:num>
  <w:num w:numId="8">
    <w:abstractNumId w:val="10"/>
  </w:num>
  <w:num w:numId="9">
    <w:abstractNumId w:val="8"/>
  </w:num>
  <w:num w:numId="10">
    <w:abstractNumId w:val="9"/>
  </w:num>
  <w:num w:numId="11">
    <w:abstractNumId w:val="7"/>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331B3"/>
    <w:rsid w:val="000360AA"/>
    <w:rsid w:val="00055C04"/>
    <w:rsid w:val="00056091"/>
    <w:rsid w:val="0005787F"/>
    <w:rsid w:val="00061E41"/>
    <w:rsid w:val="000666C6"/>
    <w:rsid w:val="00092746"/>
    <w:rsid w:val="00093E6E"/>
    <w:rsid w:val="000C44B3"/>
    <w:rsid w:val="00127B41"/>
    <w:rsid w:val="0013341E"/>
    <w:rsid w:val="00134DB2"/>
    <w:rsid w:val="00147904"/>
    <w:rsid w:val="00147FC7"/>
    <w:rsid w:val="0016079E"/>
    <w:rsid w:val="00166CFD"/>
    <w:rsid w:val="00170B77"/>
    <w:rsid w:val="001C0F22"/>
    <w:rsid w:val="001D085D"/>
    <w:rsid w:val="001E0A8E"/>
    <w:rsid w:val="001E29DA"/>
    <w:rsid w:val="0022121A"/>
    <w:rsid w:val="0024292A"/>
    <w:rsid w:val="002731D6"/>
    <w:rsid w:val="00284328"/>
    <w:rsid w:val="002945BE"/>
    <w:rsid w:val="002A0737"/>
    <w:rsid w:val="00312FE6"/>
    <w:rsid w:val="00315A89"/>
    <w:rsid w:val="00340298"/>
    <w:rsid w:val="003414A4"/>
    <w:rsid w:val="00342D4C"/>
    <w:rsid w:val="003444B2"/>
    <w:rsid w:val="00346EDD"/>
    <w:rsid w:val="0036659F"/>
    <w:rsid w:val="003916E0"/>
    <w:rsid w:val="003C3BC3"/>
    <w:rsid w:val="003C5023"/>
    <w:rsid w:val="003C55E5"/>
    <w:rsid w:val="003F261D"/>
    <w:rsid w:val="004025B2"/>
    <w:rsid w:val="00411C12"/>
    <w:rsid w:val="00421B5A"/>
    <w:rsid w:val="004412A0"/>
    <w:rsid w:val="00447F58"/>
    <w:rsid w:val="00466E44"/>
    <w:rsid w:val="00474644"/>
    <w:rsid w:val="004A128D"/>
    <w:rsid w:val="004C74D1"/>
    <w:rsid w:val="00530AD1"/>
    <w:rsid w:val="005631C6"/>
    <w:rsid w:val="00571FB3"/>
    <w:rsid w:val="005B76CE"/>
    <w:rsid w:val="005D656A"/>
    <w:rsid w:val="00642150"/>
    <w:rsid w:val="0064326C"/>
    <w:rsid w:val="00647189"/>
    <w:rsid w:val="006719B3"/>
    <w:rsid w:val="00673D1F"/>
    <w:rsid w:val="00675F16"/>
    <w:rsid w:val="007230D5"/>
    <w:rsid w:val="00735888"/>
    <w:rsid w:val="0077673E"/>
    <w:rsid w:val="0078098D"/>
    <w:rsid w:val="007C5E92"/>
    <w:rsid w:val="007E1F1D"/>
    <w:rsid w:val="007F1C96"/>
    <w:rsid w:val="00837543"/>
    <w:rsid w:val="008D5AEC"/>
    <w:rsid w:val="00906AAA"/>
    <w:rsid w:val="00946115"/>
    <w:rsid w:val="00952EEB"/>
    <w:rsid w:val="00977268"/>
    <w:rsid w:val="009800B4"/>
    <w:rsid w:val="00993D6F"/>
    <w:rsid w:val="009950E9"/>
    <w:rsid w:val="009E33DE"/>
    <w:rsid w:val="009E7DB5"/>
    <w:rsid w:val="009F236C"/>
    <w:rsid w:val="009F34A9"/>
    <w:rsid w:val="009F5923"/>
    <w:rsid w:val="00A51E43"/>
    <w:rsid w:val="00A56621"/>
    <w:rsid w:val="00A56A99"/>
    <w:rsid w:val="00A65FE5"/>
    <w:rsid w:val="00A801D2"/>
    <w:rsid w:val="00AB0C6A"/>
    <w:rsid w:val="00AE50F6"/>
    <w:rsid w:val="00AF41E5"/>
    <w:rsid w:val="00B12714"/>
    <w:rsid w:val="00B22E4C"/>
    <w:rsid w:val="00B7573B"/>
    <w:rsid w:val="00BB0936"/>
    <w:rsid w:val="00BB3317"/>
    <w:rsid w:val="00BB3C1F"/>
    <w:rsid w:val="00BC59B4"/>
    <w:rsid w:val="00BD23C0"/>
    <w:rsid w:val="00BF6FD7"/>
    <w:rsid w:val="00C41742"/>
    <w:rsid w:val="00C44683"/>
    <w:rsid w:val="00C52174"/>
    <w:rsid w:val="00C56EC8"/>
    <w:rsid w:val="00C66C08"/>
    <w:rsid w:val="00C93675"/>
    <w:rsid w:val="00CA02C8"/>
    <w:rsid w:val="00CC6E8D"/>
    <w:rsid w:val="00CD7D37"/>
    <w:rsid w:val="00D126A4"/>
    <w:rsid w:val="00D25078"/>
    <w:rsid w:val="00D354CE"/>
    <w:rsid w:val="00D436D5"/>
    <w:rsid w:val="00D541D6"/>
    <w:rsid w:val="00D63220"/>
    <w:rsid w:val="00D750DE"/>
    <w:rsid w:val="00D766F8"/>
    <w:rsid w:val="00D8458E"/>
    <w:rsid w:val="00DA4560"/>
    <w:rsid w:val="00DC0A7C"/>
    <w:rsid w:val="00DE39C1"/>
    <w:rsid w:val="00E305CA"/>
    <w:rsid w:val="00E55A30"/>
    <w:rsid w:val="00E86DD2"/>
    <w:rsid w:val="00E943DC"/>
    <w:rsid w:val="00E94511"/>
    <w:rsid w:val="00EC0ACC"/>
    <w:rsid w:val="00ED597C"/>
    <w:rsid w:val="00F01DD9"/>
    <w:rsid w:val="00F10314"/>
    <w:rsid w:val="00F24B47"/>
    <w:rsid w:val="00F27AE4"/>
    <w:rsid w:val="00F44BA2"/>
    <w:rsid w:val="00F621A9"/>
    <w:rsid w:val="00F75AFB"/>
    <w:rsid w:val="00F80757"/>
    <w:rsid w:val="00F84D72"/>
    <w:rsid w:val="00FA19E0"/>
    <w:rsid w:val="00FD5C46"/>
    <w:rsid w:val="00FD68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52CE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uiPriority w:val="34"/>
    <w:qFormat/>
    <w:rsid w:val="00474644"/>
    <w:pPr>
      <w:ind w:left="720"/>
      <w:contextualSpacing/>
    </w:p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hyperlink" Target="http://www.affects-fp7.eu/cme-database/database.php" TargetMode="External"/><Relationship Id="rId26" Type="http://schemas.openxmlformats.org/officeDocument/2006/relationships/image" Target="media/image13.png"/><Relationship Id="rId27" Type="http://schemas.microsoft.com/office/2007/relationships/hdphoto" Target="media/hdphoto1.wdp"/><Relationship Id="rId28" Type="http://schemas.openxmlformats.org/officeDocument/2006/relationships/hyperlink" Target="http://www200.uni-graz.at/%7Emoestlc/helcats/helcats_B_insitu_2012.mp4" TargetMode="External"/><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hyperlink" Target="http://www200.uni-graz.at/%7Emoestlc/helcats/hicat_ssef30_visual_pa.mp4"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7.png"/><Relationship Id="rId34" Type="http://schemas.openxmlformats.org/officeDocument/2006/relationships/hyperlink" Target="http://www.helcats-fp7.eu" TargetMode="External"/><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1.jpeg"/><Relationship Id="rId11" Type="http://schemas.openxmlformats.org/officeDocument/2006/relationships/image" Target="cid:image001.jpg@01D08717.0B38BE10" TargetMode="External"/><Relationship Id="rId12" Type="http://schemas.openxmlformats.org/officeDocument/2006/relationships/hyperlink" Target="http://www.helcats-fp7.eu/" TargetMode="External"/><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oleObject" Target="embeddings/oleObject1.bin"/><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emf"/><Relationship Id="rId19" Type="http://schemas.openxmlformats.org/officeDocument/2006/relationships/image" Target="media/image7.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9.jpg"/><Relationship Id="rId2"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cehold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cehold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cehold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cehold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ª˙ø◊G„">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134776"/>
    <w:rsid w:val="00186EBF"/>
    <w:rsid w:val="00451725"/>
    <w:rsid w:val="00585421"/>
    <w:rsid w:val="00754BF2"/>
    <w:rsid w:val="00834AE4"/>
    <w:rsid w:val="00872FB2"/>
    <w:rsid w:val="00901D6D"/>
    <w:rsid w:val="0094367E"/>
    <w:rsid w:val="00AD18F5"/>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5C85B-23C0-FF44-B70F-F5B5A5139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\Users\chp42\Documents\HELCATS_STFC_TM01-Draft1_0-Report_Template.dotx</Template>
  <TotalTime>11</TotalTime>
  <Pages>37</Pages>
  <Words>11706</Words>
  <Characters>66728</Characters>
  <Application>Microsoft Macintosh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HELCATS First Annual Report           May 2015</vt:lpstr>
    </vt:vector>
  </TitlesOfParts>
  <Company>STFC</Company>
  <LinksUpToDate>false</LinksUpToDate>
  <CharactersWithSpaces>78278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18 Month Report Oct 2015</dc:title>
  <dc:creator>Richard Harrison, Jackie Davies, Jason Byrne</dc:creator>
  <cp:lastModifiedBy>qzs00392</cp:lastModifiedBy>
  <cp:revision>6</cp:revision>
  <cp:lastPrinted>2015-05-05T16:13:00Z</cp:lastPrinted>
  <dcterms:created xsi:type="dcterms:W3CDTF">2015-10-14T10:43:00Z</dcterms:created>
  <dcterms:modified xsi:type="dcterms:W3CDTF">2015-10-14T10:54:00Z</dcterms:modified>
  <cp:category>HELCATS_STFC_D1_5_1</cp:category>
  <cp:contentStatus>Version: 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